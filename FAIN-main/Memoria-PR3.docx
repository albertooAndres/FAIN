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41C17" w14:textId="656FD1CA" w:rsidR="002C7D17" w:rsidRPr="00002706" w:rsidRDefault="00002706" w:rsidP="00002706">
      <w:pPr>
        <w:jc w:val="center"/>
        <w:rPr>
          <w:sz w:val="44"/>
          <w:szCs w:val="44"/>
        </w:rPr>
      </w:pPr>
      <w:r w:rsidRPr="721F1A04">
        <w:rPr>
          <w:sz w:val="44"/>
          <w:szCs w:val="44"/>
        </w:rPr>
        <w:t>Grado en Informática Industrial y Robótica</w:t>
      </w:r>
    </w:p>
    <w:p w14:paraId="04C81750" w14:textId="0ADC6379" w:rsidR="39FB6424" w:rsidRDefault="39FB6424" w:rsidP="721F1A04">
      <w:pPr>
        <w:jc w:val="center"/>
        <w:rPr>
          <w:sz w:val="96"/>
          <w:szCs w:val="96"/>
        </w:rPr>
      </w:pPr>
      <w:r w:rsidRPr="721F1A04">
        <w:rPr>
          <w:sz w:val="72"/>
          <w:szCs w:val="72"/>
        </w:rPr>
        <w:t>FAIN</w:t>
      </w:r>
    </w:p>
    <w:p w14:paraId="6DC07C4C" w14:textId="5DDFA54F" w:rsidR="00002706" w:rsidRDefault="02BD4ED6" w:rsidP="00002706">
      <w:pPr>
        <w:jc w:val="center"/>
        <w:rPr>
          <w:rFonts w:eastAsiaTheme="minorEastAsia"/>
          <w:sz w:val="44"/>
          <w:szCs w:val="44"/>
        </w:rPr>
      </w:pPr>
      <w:r w:rsidRPr="721F1A04">
        <w:rPr>
          <w:sz w:val="44"/>
          <w:szCs w:val="44"/>
        </w:rPr>
        <w:t>Grupo G2-</w:t>
      </w:r>
      <w:r w:rsidR="65BB3AAD" w:rsidRPr="65BB3AAD">
        <w:rPr>
          <w:rFonts w:ascii="Open Sans" w:eastAsia="Open Sans" w:hAnsi="Open Sans" w:cs="Open Sans"/>
          <w:color w:val="333435"/>
          <w:sz w:val="21"/>
          <w:szCs w:val="21"/>
        </w:rPr>
        <w:t xml:space="preserve"> </w:t>
      </w:r>
      <w:r w:rsidR="65BB3AAD" w:rsidRPr="65BB3AAD">
        <w:rPr>
          <w:rFonts w:eastAsiaTheme="minorEastAsia"/>
          <w:sz w:val="44"/>
          <w:szCs w:val="44"/>
        </w:rPr>
        <w:t>02</w:t>
      </w:r>
    </w:p>
    <w:p w14:paraId="0FC3A878" w14:textId="2F4707ED" w:rsidR="005D790D" w:rsidRDefault="005D790D" w:rsidP="721F1A04">
      <w:pPr>
        <w:jc w:val="center"/>
        <w:rPr>
          <w:rFonts w:eastAsiaTheme="minorEastAsia"/>
          <w:sz w:val="44"/>
          <w:szCs w:val="44"/>
        </w:rPr>
      </w:pPr>
    </w:p>
    <w:p w14:paraId="31CD79EB" w14:textId="17B8AFDE" w:rsidR="005D790D" w:rsidRDefault="7FEA5B56" w:rsidP="721F1A04">
      <w:pPr>
        <w:jc w:val="center"/>
      </w:pPr>
      <w:r>
        <w:rPr>
          <w:noProof/>
        </w:rPr>
        <w:drawing>
          <wp:inline distT="0" distB="0" distL="0" distR="0" wp14:anchorId="255D37E4" wp14:editId="4C04662A">
            <wp:extent cx="5448300" cy="3632200"/>
            <wp:effectExtent l="0" t="0" r="0" b="0"/>
            <wp:docPr id="1287337342" name="Picture 128733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8300" cy="3632200"/>
                    </a:xfrm>
                    <a:prstGeom prst="rect">
                      <a:avLst/>
                    </a:prstGeom>
                  </pic:spPr>
                </pic:pic>
              </a:graphicData>
            </a:graphic>
          </wp:inline>
        </w:drawing>
      </w:r>
    </w:p>
    <w:p w14:paraId="1DAC37F8" w14:textId="5858C566" w:rsidR="005D790D" w:rsidRDefault="005D790D" w:rsidP="721F1A04">
      <w:pPr>
        <w:jc w:val="center"/>
      </w:pPr>
    </w:p>
    <w:p w14:paraId="32D47CEF" w14:textId="4551B7B9" w:rsidR="005D790D" w:rsidRDefault="005D790D" w:rsidP="721F1A04">
      <w:pPr>
        <w:jc w:val="center"/>
      </w:pPr>
    </w:p>
    <w:p w14:paraId="0042E37E" w14:textId="176D3AD6" w:rsidR="005D790D" w:rsidRDefault="5F80D2A0" w:rsidP="721F1A04">
      <w:pPr>
        <w:jc w:val="center"/>
        <w:rPr>
          <w:b/>
          <w:bCs/>
          <w:sz w:val="44"/>
          <w:szCs w:val="44"/>
        </w:rPr>
      </w:pPr>
      <w:r w:rsidRPr="721F1A04">
        <w:rPr>
          <w:b/>
          <w:bCs/>
          <w:sz w:val="44"/>
          <w:szCs w:val="44"/>
        </w:rPr>
        <w:t>Participantes</w:t>
      </w:r>
      <w:r w:rsidR="6C2E22E3" w:rsidRPr="721F1A04">
        <w:rPr>
          <w:b/>
          <w:bCs/>
          <w:sz w:val="44"/>
          <w:szCs w:val="44"/>
        </w:rPr>
        <w:t xml:space="preserve"> e Información de Contacto</w:t>
      </w:r>
      <w:r w:rsidR="005D790D" w:rsidRPr="721F1A04">
        <w:rPr>
          <w:b/>
          <w:bCs/>
          <w:sz w:val="44"/>
          <w:szCs w:val="44"/>
        </w:rPr>
        <w:t>:</w:t>
      </w:r>
    </w:p>
    <w:p w14:paraId="293EB828" w14:textId="44538742" w:rsidR="00FF121F" w:rsidRPr="00445B39" w:rsidRDefault="7522747C" w:rsidP="721F1A04">
      <w:pPr>
        <w:jc w:val="right"/>
        <w:rPr>
          <w:sz w:val="36"/>
          <w:szCs w:val="36"/>
          <w:lang w:val="fr-FR"/>
        </w:rPr>
      </w:pPr>
      <w:r w:rsidRPr="00445B39">
        <w:rPr>
          <w:sz w:val="32"/>
          <w:szCs w:val="32"/>
          <w:lang w:val="fr-FR"/>
        </w:rPr>
        <w:t>José Luis Galán Avilés</w:t>
      </w:r>
      <w:r w:rsidR="4BAC4706" w:rsidRPr="00445B39">
        <w:rPr>
          <w:sz w:val="36"/>
          <w:szCs w:val="36"/>
          <w:lang w:val="fr-FR"/>
        </w:rPr>
        <w:t xml:space="preserve"> </w:t>
      </w:r>
      <w:r w:rsidR="1EB37373" w:rsidRPr="00445B39">
        <w:rPr>
          <w:sz w:val="24"/>
          <w:szCs w:val="24"/>
          <w:lang w:val="fr-FR"/>
        </w:rPr>
        <w:t>(jgal</w:t>
      </w:r>
      <w:r w:rsidR="6B6EEBA6" w:rsidRPr="00445B39">
        <w:rPr>
          <w:sz w:val="24"/>
          <w:szCs w:val="24"/>
          <w:lang w:val="fr-FR"/>
        </w:rPr>
        <w:t>a</w:t>
      </w:r>
      <w:r w:rsidR="1EB37373" w:rsidRPr="00445B39">
        <w:rPr>
          <w:sz w:val="24"/>
          <w:szCs w:val="24"/>
          <w:lang w:val="fr-FR"/>
        </w:rPr>
        <w:t>vi@upv.edu.es)</w:t>
      </w:r>
    </w:p>
    <w:p w14:paraId="7B0BA278" w14:textId="44839C3E" w:rsidR="00FF121F" w:rsidRPr="007F6C23" w:rsidRDefault="7522747C" w:rsidP="721F1A04">
      <w:pPr>
        <w:jc w:val="right"/>
        <w:rPr>
          <w:sz w:val="36"/>
          <w:szCs w:val="36"/>
          <w:lang w:val="it-IT"/>
        </w:rPr>
      </w:pPr>
      <w:r w:rsidRPr="65BB3AAD">
        <w:rPr>
          <w:sz w:val="32"/>
          <w:szCs w:val="32"/>
          <w:lang w:val="it-IT"/>
        </w:rPr>
        <w:t>Alberto Andrés Gómez</w:t>
      </w:r>
      <w:r w:rsidR="7B9F8FEB" w:rsidRPr="65BB3AAD">
        <w:rPr>
          <w:sz w:val="36"/>
          <w:szCs w:val="36"/>
          <w:lang w:val="it-IT"/>
        </w:rPr>
        <w:t xml:space="preserve"> </w:t>
      </w:r>
      <w:r w:rsidR="7B9F8FEB" w:rsidRPr="65BB3AAD">
        <w:rPr>
          <w:sz w:val="24"/>
          <w:szCs w:val="24"/>
          <w:lang w:val="it-IT"/>
        </w:rPr>
        <w:t>(aandgom@upv.edu.es)</w:t>
      </w:r>
    </w:p>
    <w:p w14:paraId="264FEA48" w14:textId="595288BE" w:rsidR="00FF121F" w:rsidRDefault="7522747C" w:rsidP="721F1A04">
      <w:pPr>
        <w:jc w:val="right"/>
        <w:rPr>
          <w:sz w:val="36"/>
          <w:szCs w:val="36"/>
        </w:rPr>
      </w:pPr>
      <w:r w:rsidRPr="65BB3AAD">
        <w:rPr>
          <w:sz w:val="32"/>
          <w:szCs w:val="32"/>
        </w:rPr>
        <w:t>Gonzalo Albelda Barona</w:t>
      </w:r>
      <w:r w:rsidR="0DA4F587" w:rsidRPr="65BB3AAD">
        <w:rPr>
          <w:sz w:val="32"/>
          <w:szCs w:val="32"/>
        </w:rPr>
        <w:t xml:space="preserve"> </w:t>
      </w:r>
      <w:r w:rsidR="0DA4F587" w:rsidRPr="65BB3AAD">
        <w:rPr>
          <w:sz w:val="24"/>
          <w:szCs w:val="24"/>
        </w:rPr>
        <w:t>(galbar@upv.edu.es)</w:t>
      </w:r>
    </w:p>
    <w:p w14:paraId="043ED4FD" w14:textId="1810D198" w:rsidR="000779C1" w:rsidRPr="007F6C23" w:rsidRDefault="7522747C" w:rsidP="65BB3AAD">
      <w:pPr>
        <w:jc w:val="right"/>
        <w:rPr>
          <w:sz w:val="36"/>
          <w:szCs w:val="36"/>
          <w:lang w:val="it-IT"/>
        </w:rPr>
      </w:pPr>
      <w:r w:rsidRPr="65BB3AAD">
        <w:rPr>
          <w:sz w:val="32"/>
          <w:szCs w:val="32"/>
          <w:lang w:val="it-IT"/>
        </w:rPr>
        <w:t>Gonzalo Martin Peñalba</w:t>
      </w:r>
      <w:r w:rsidR="54A565C5" w:rsidRPr="65BB3AAD">
        <w:rPr>
          <w:sz w:val="36"/>
          <w:szCs w:val="36"/>
          <w:lang w:val="it-IT"/>
        </w:rPr>
        <w:t xml:space="preserve"> </w:t>
      </w:r>
      <w:r w:rsidR="54A565C5" w:rsidRPr="65BB3AAD">
        <w:rPr>
          <w:sz w:val="24"/>
          <w:szCs w:val="24"/>
          <w:lang w:val="it-IT"/>
        </w:rPr>
        <w:t>(gmarpea@upv.edu.es)</w:t>
      </w:r>
    </w:p>
    <w:sdt>
      <w:sdtPr>
        <w:rPr>
          <w:rFonts w:asciiTheme="minorHAnsi" w:eastAsiaTheme="minorEastAsia" w:hAnsiTheme="minorHAnsi" w:cstheme="minorBidi"/>
          <w:color w:val="auto"/>
          <w:sz w:val="22"/>
          <w:szCs w:val="22"/>
          <w:lang w:eastAsia="en-US"/>
        </w:rPr>
        <w:id w:val="1499732968"/>
        <w:docPartObj>
          <w:docPartGallery w:val="Table of Contents"/>
          <w:docPartUnique/>
        </w:docPartObj>
      </w:sdtPr>
      <w:sdtEndPr/>
      <w:sdtContent>
        <w:p w14:paraId="5B628BEA" w14:textId="77777777" w:rsidR="00E406C9" w:rsidRDefault="00E406C9">
          <w:pPr>
            <w:pStyle w:val="TtuloTDC"/>
            <w:rPr>
              <w:rFonts w:asciiTheme="minorHAnsi" w:eastAsiaTheme="minorEastAsia" w:hAnsiTheme="minorHAnsi" w:cstheme="minorBidi"/>
              <w:color w:val="auto"/>
              <w:sz w:val="22"/>
              <w:szCs w:val="22"/>
              <w:lang w:eastAsia="en-US"/>
            </w:rPr>
          </w:pPr>
        </w:p>
        <w:p w14:paraId="53CA1750" w14:textId="5B54B2F7" w:rsidR="00FF121F" w:rsidRPr="00E406C9" w:rsidRDefault="5BDC5C16">
          <w:pPr>
            <w:pStyle w:val="TtuloTDC"/>
            <w:rPr>
              <w:rFonts w:asciiTheme="minorHAnsi" w:eastAsiaTheme="minorEastAsia" w:hAnsiTheme="minorHAnsi" w:cstheme="minorBidi"/>
              <w:color w:val="auto"/>
              <w:sz w:val="22"/>
              <w:szCs w:val="22"/>
              <w:lang w:eastAsia="en-US"/>
            </w:rPr>
          </w:pPr>
          <w:r>
            <w:t>Contenido</w:t>
          </w:r>
        </w:p>
        <w:p w14:paraId="33E4399E" w14:textId="3BC2174F" w:rsidR="00B84E8E" w:rsidRDefault="65BB3AAD" w:rsidP="65BB3AAD">
          <w:pPr>
            <w:pStyle w:val="TDC1"/>
            <w:tabs>
              <w:tab w:val="right" w:leader="dot" w:pos="8490"/>
            </w:tabs>
            <w:rPr>
              <w:rStyle w:val="Hipervnculo"/>
              <w:noProof/>
              <w:lang w:eastAsia="es-ES"/>
            </w:rPr>
          </w:pPr>
          <w:r>
            <w:fldChar w:fldCharType="begin"/>
          </w:r>
          <w:r w:rsidR="2B61D87B">
            <w:instrText>TOC \o "1-3" \z \u \h</w:instrText>
          </w:r>
          <w:r>
            <w:fldChar w:fldCharType="separate"/>
          </w:r>
          <w:hyperlink w:anchor="_Toc1899771031">
            <w:r w:rsidRPr="65BB3AAD">
              <w:rPr>
                <w:rStyle w:val="Hipervnculo"/>
              </w:rPr>
              <w:t>Resumen</w:t>
            </w:r>
            <w:r w:rsidR="2B61D87B">
              <w:tab/>
            </w:r>
            <w:r w:rsidR="2B61D87B">
              <w:fldChar w:fldCharType="begin"/>
            </w:r>
            <w:r w:rsidR="2B61D87B">
              <w:instrText>PAGEREF _Toc1899771031 \h</w:instrText>
            </w:r>
            <w:r w:rsidR="2B61D87B">
              <w:fldChar w:fldCharType="separate"/>
            </w:r>
            <w:r w:rsidRPr="65BB3AAD">
              <w:rPr>
                <w:rStyle w:val="Hipervnculo"/>
              </w:rPr>
              <w:t>3</w:t>
            </w:r>
            <w:r w:rsidR="2B61D87B">
              <w:fldChar w:fldCharType="end"/>
            </w:r>
          </w:hyperlink>
        </w:p>
        <w:p w14:paraId="55833378" w14:textId="32815096" w:rsidR="00B84E8E" w:rsidRDefault="65BB3AAD" w:rsidP="65BB3AAD">
          <w:pPr>
            <w:pStyle w:val="TDC2"/>
            <w:tabs>
              <w:tab w:val="right" w:leader="dot" w:pos="8490"/>
            </w:tabs>
            <w:rPr>
              <w:rStyle w:val="Hipervnculo"/>
              <w:noProof/>
              <w:lang w:eastAsia="es-ES"/>
            </w:rPr>
          </w:pPr>
          <w:hyperlink w:anchor="_Toc1156264642">
            <w:r w:rsidRPr="65BB3AAD">
              <w:rPr>
                <w:rStyle w:val="Hipervnculo"/>
              </w:rPr>
              <w:t>Objetivos principales del proyecto:</w:t>
            </w:r>
            <w:r w:rsidR="2B61D87B">
              <w:tab/>
            </w:r>
            <w:r w:rsidR="2B61D87B">
              <w:fldChar w:fldCharType="begin"/>
            </w:r>
            <w:r w:rsidR="2B61D87B">
              <w:instrText>PAGEREF _Toc1156264642 \h</w:instrText>
            </w:r>
            <w:r w:rsidR="2B61D87B">
              <w:fldChar w:fldCharType="separate"/>
            </w:r>
            <w:r w:rsidRPr="65BB3AAD">
              <w:rPr>
                <w:rStyle w:val="Hipervnculo"/>
              </w:rPr>
              <w:t>4</w:t>
            </w:r>
            <w:r w:rsidR="2B61D87B">
              <w:fldChar w:fldCharType="end"/>
            </w:r>
          </w:hyperlink>
        </w:p>
        <w:p w14:paraId="255A70F7" w14:textId="71B90A96" w:rsidR="00B84E8E" w:rsidRDefault="65BB3AAD" w:rsidP="65BB3AAD">
          <w:pPr>
            <w:pStyle w:val="TDC2"/>
            <w:tabs>
              <w:tab w:val="right" w:leader="dot" w:pos="8490"/>
            </w:tabs>
            <w:rPr>
              <w:rStyle w:val="Hipervnculo"/>
              <w:noProof/>
              <w:lang w:eastAsia="es-ES"/>
            </w:rPr>
          </w:pPr>
          <w:hyperlink w:anchor="_Toc118483774">
            <w:r w:rsidRPr="65BB3AAD">
              <w:rPr>
                <w:rStyle w:val="Hipervnculo"/>
              </w:rPr>
              <w:t>Beneficios esperados:</w:t>
            </w:r>
            <w:r w:rsidR="2B61D87B">
              <w:tab/>
            </w:r>
            <w:r w:rsidR="2B61D87B">
              <w:fldChar w:fldCharType="begin"/>
            </w:r>
            <w:r w:rsidR="2B61D87B">
              <w:instrText>PAGEREF _Toc118483774 \h</w:instrText>
            </w:r>
            <w:r w:rsidR="2B61D87B">
              <w:fldChar w:fldCharType="separate"/>
            </w:r>
            <w:r w:rsidRPr="65BB3AAD">
              <w:rPr>
                <w:rStyle w:val="Hipervnculo"/>
              </w:rPr>
              <w:t>4</w:t>
            </w:r>
            <w:r w:rsidR="2B61D87B">
              <w:fldChar w:fldCharType="end"/>
            </w:r>
          </w:hyperlink>
        </w:p>
        <w:p w14:paraId="19AC7C90" w14:textId="2F69E1EB" w:rsidR="00B84E8E" w:rsidRDefault="65BB3AAD" w:rsidP="65BB3AAD">
          <w:pPr>
            <w:pStyle w:val="TDC2"/>
            <w:tabs>
              <w:tab w:val="right" w:leader="dot" w:pos="8490"/>
            </w:tabs>
            <w:rPr>
              <w:rStyle w:val="Hipervnculo"/>
              <w:noProof/>
              <w:lang w:eastAsia="es-ES"/>
            </w:rPr>
          </w:pPr>
          <w:hyperlink w:anchor="_Toc603753686">
            <w:r w:rsidRPr="65BB3AAD">
              <w:rPr>
                <w:rStyle w:val="Hipervnculo"/>
              </w:rPr>
              <w:t>Dificultades previstas</w:t>
            </w:r>
            <w:r w:rsidR="2B61D87B">
              <w:tab/>
            </w:r>
            <w:r w:rsidR="2B61D87B">
              <w:fldChar w:fldCharType="begin"/>
            </w:r>
            <w:r w:rsidR="2B61D87B">
              <w:instrText>PAGEREF _Toc603753686 \h</w:instrText>
            </w:r>
            <w:r w:rsidR="2B61D87B">
              <w:fldChar w:fldCharType="separate"/>
            </w:r>
            <w:r w:rsidRPr="65BB3AAD">
              <w:rPr>
                <w:rStyle w:val="Hipervnculo"/>
              </w:rPr>
              <w:t>4</w:t>
            </w:r>
            <w:r w:rsidR="2B61D87B">
              <w:fldChar w:fldCharType="end"/>
            </w:r>
          </w:hyperlink>
        </w:p>
        <w:p w14:paraId="09336912" w14:textId="467B0D67" w:rsidR="00B84E8E" w:rsidRDefault="65BB3AAD" w:rsidP="65BB3AAD">
          <w:pPr>
            <w:pStyle w:val="TDC2"/>
            <w:tabs>
              <w:tab w:val="right" w:leader="dot" w:pos="8490"/>
            </w:tabs>
            <w:rPr>
              <w:rStyle w:val="Hipervnculo"/>
              <w:noProof/>
              <w:lang w:eastAsia="es-ES"/>
            </w:rPr>
          </w:pPr>
          <w:hyperlink w:anchor="_Toc1383818769">
            <w:r w:rsidRPr="65BB3AAD">
              <w:rPr>
                <w:rStyle w:val="Hipervnculo"/>
              </w:rPr>
              <w:t>Agradecimientos</w:t>
            </w:r>
            <w:r w:rsidR="2B61D87B">
              <w:tab/>
            </w:r>
            <w:r w:rsidR="2B61D87B">
              <w:fldChar w:fldCharType="begin"/>
            </w:r>
            <w:r w:rsidR="2B61D87B">
              <w:instrText>PAGEREF _Toc1383818769 \h</w:instrText>
            </w:r>
            <w:r w:rsidR="2B61D87B">
              <w:fldChar w:fldCharType="separate"/>
            </w:r>
            <w:r w:rsidRPr="65BB3AAD">
              <w:rPr>
                <w:rStyle w:val="Hipervnculo"/>
              </w:rPr>
              <w:t>5</w:t>
            </w:r>
            <w:r w:rsidR="2B61D87B">
              <w:fldChar w:fldCharType="end"/>
            </w:r>
          </w:hyperlink>
        </w:p>
        <w:p w14:paraId="14529954" w14:textId="482FE2D9" w:rsidR="00B84E8E" w:rsidRDefault="65BB3AAD" w:rsidP="65BB3AAD">
          <w:pPr>
            <w:pStyle w:val="TDC1"/>
            <w:tabs>
              <w:tab w:val="right" w:leader="dot" w:pos="8490"/>
            </w:tabs>
            <w:rPr>
              <w:rStyle w:val="Hipervnculo"/>
              <w:noProof/>
              <w:lang w:eastAsia="es-ES"/>
            </w:rPr>
          </w:pPr>
          <w:hyperlink w:anchor="_Toc1674743555">
            <w:r w:rsidRPr="65BB3AAD">
              <w:rPr>
                <w:rStyle w:val="Hipervnculo"/>
              </w:rPr>
              <w:t>Introducción</w:t>
            </w:r>
            <w:r w:rsidR="2B61D87B">
              <w:tab/>
            </w:r>
            <w:r w:rsidR="2B61D87B">
              <w:fldChar w:fldCharType="begin"/>
            </w:r>
            <w:r w:rsidR="2B61D87B">
              <w:instrText>PAGEREF _Toc1674743555 \h</w:instrText>
            </w:r>
            <w:r w:rsidR="2B61D87B">
              <w:fldChar w:fldCharType="separate"/>
            </w:r>
            <w:r w:rsidRPr="65BB3AAD">
              <w:rPr>
                <w:rStyle w:val="Hipervnculo"/>
              </w:rPr>
              <w:t>5</w:t>
            </w:r>
            <w:r w:rsidR="2B61D87B">
              <w:fldChar w:fldCharType="end"/>
            </w:r>
          </w:hyperlink>
        </w:p>
        <w:p w14:paraId="3FD0F16D" w14:textId="5B669FED" w:rsidR="00B84E8E" w:rsidRDefault="65BB3AAD" w:rsidP="65BB3AAD">
          <w:pPr>
            <w:pStyle w:val="TDC1"/>
            <w:tabs>
              <w:tab w:val="right" w:leader="dot" w:pos="8490"/>
            </w:tabs>
            <w:rPr>
              <w:rStyle w:val="Hipervnculo"/>
              <w:noProof/>
              <w:lang w:eastAsia="es-ES"/>
            </w:rPr>
          </w:pPr>
          <w:hyperlink w:anchor="_Toc1196812087">
            <w:r w:rsidRPr="65BB3AAD">
              <w:rPr>
                <w:rStyle w:val="Hipervnculo"/>
              </w:rPr>
              <w:t>Propuesta de Automatización</w:t>
            </w:r>
            <w:r w:rsidR="2B61D87B">
              <w:tab/>
            </w:r>
            <w:r w:rsidR="2B61D87B">
              <w:fldChar w:fldCharType="begin"/>
            </w:r>
            <w:r w:rsidR="2B61D87B">
              <w:instrText>PAGEREF _Toc1196812087 \h</w:instrText>
            </w:r>
            <w:r w:rsidR="2B61D87B">
              <w:fldChar w:fldCharType="separate"/>
            </w:r>
            <w:r w:rsidRPr="65BB3AAD">
              <w:rPr>
                <w:rStyle w:val="Hipervnculo"/>
              </w:rPr>
              <w:t>6</w:t>
            </w:r>
            <w:r w:rsidR="2B61D87B">
              <w:fldChar w:fldCharType="end"/>
            </w:r>
          </w:hyperlink>
        </w:p>
        <w:p w14:paraId="4DCAA821" w14:textId="45C1283A" w:rsidR="00B84E8E" w:rsidRDefault="65BB3AAD" w:rsidP="65BB3AAD">
          <w:pPr>
            <w:pStyle w:val="TDC3"/>
            <w:tabs>
              <w:tab w:val="right" w:leader="dot" w:pos="8490"/>
            </w:tabs>
            <w:rPr>
              <w:rStyle w:val="Hipervnculo"/>
              <w:noProof/>
              <w:lang w:eastAsia="es-ES"/>
            </w:rPr>
          </w:pPr>
          <w:hyperlink w:anchor="_Toc2128021295">
            <w:r w:rsidRPr="65BB3AAD">
              <w:rPr>
                <w:rStyle w:val="Hipervnculo"/>
              </w:rPr>
              <w:t>Análisis de alternativas</w:t>
            </w:r>
            <w:r w:rsidR="2B61D87B">
              <w:tab/>
            </w:r>
            <w:r w:rsidR="2B61D87B">
              <w:fldChar w:fldCharType="begin"/>
            </w:r>
            <w:r w:rsidR="2B61D87B">
              <w:instrText>PAGEREF _Toc2128021295 \h</w:instrText>
            </w:r>
            <w:r w:rsidR="2B61D87B">
              <w:fldChar w:fldCharType="separate"/>
            </w:r>
            <w:r w:rsidRPr="65BB3AAD">
              <w:rPr>
                <w:rStyle w:val="Hipervnculo"/>
              </w:rPr>
              <w:t>6</w:t>
            </w:r>
            <w:r w:rsidR="2B61D87B">
              <w:fldChar w:fldCharType="end"/>
            </w:r>
          </w:hyperlink>
        </w:p>
        <w:p w14:paraId="72A0E967" w14:textId="5CCCB22B" w:rsidR="00B84E8E" w:rsidRDefault="65BB3AAD" w:rsidP="65BB3AAD">
          <w:pPr>
            <w:pStyle w:val="TDC3"/>
            <w:tabs>
              <w:tab w:val="right" w:leader="dot" w:pos="8490"/>
            </w:tabs>
            <w:rPr>
              <w:rStyle w:val="Hipervnculo"/>
              <w:noProof/>
              <w:lang w:eastAsia="es-ES"/>
            </w:rPr>
          </w:pPr>
          <w:hyperlink w:anchor="_Toc1412733227">
            <w:r w:rsidRPr="65BB3AAD">
              <w:rPr>
                <w:rStyle w:val="Hipervnculo"/>
              </w:rPr>
              <w:t>Justificación de la solución propuesta</w:t>
            </w:r>
            <w:r w:rsidR="2B61D87B">
              <w:tab/>
            </w:r>
            <w:r w:rsidR="2B61D87B">
              <w:fldChar w:fldCharType="begin"/>
            </w:r>
            <w:r w:rsidR="2B61D87B">
              <w:instrText>PAGEREF _Toc1412733227 \h</w:instrText>
            </w:r>
            <w:r w:rsidR="2B61D87B">
              <w:fldChar w:fldCharType="separate"/>
            </w:r>
            <w:r w:rsidRPr="65BB3AAD">
              <w:rPr>
                <w:rStyle w:val="Hipervnculo"/>
              </w:rPr>
              <w:t>7</w:t>
            </w:r>
            <w:r w:rsidR="2B61D87B">
              <w:fldChar w:fldCharType="end"/>
            </w:r>
          </w:hyperlink>
        </w:p>
        <w:p w14:paraId="1BF7ABF0" w14:textId="5DB5A9F5" w:rsidR="5BDC5C16" w:rsidRDefault="65BB3AAD" w:rsidP="2B61D87B">
          <w:pPr>
            <w:pStyle w:val="TDC3"/>
            <w:tabs>
              <w:tab w:val="right" w:leader="dot" w:pos="8490"/>
            </w:tabs>
            <w:rPr>
              <w:rStyle w:val="Hipervnculo"/>
            </w:rPr>
          </w:pPr>
          <w:hyperlink w:anchor="_Toc531485442">
            <w:r w:rsidRPr="65BB3AAD">
              <w:rPr>
                <w:rStyle w:val="Hipervnculo"/>
              </w:rPr>
              <w:t>Optimización de la Eficiencia y Productividad</w:t>
            </w:r>
            <w:r w:rsidR="2B61D87B">
              <w:tab/>
            </w:r>
            <w:r w:rsidR="2B61D87B">
              <w:fldChar w:fldCharType="begin"/>
            </w:r>
            <w:r w:rsidR="2B61D87B">
              <w:instrText>PAGEREF _Toc531485442 \h</w:instrText>
            </w:r>
            <w:r w:rsidR="2B61D87B">
              <w:fldChar w:fldCharType="separate"/>
            </w:r>
            <w:r w:rsidRPr="65BB3AAD">
              <w:rPr>
                <w:rStyle w:val="Hipervnculo"/>
              </w:rPr>
              <w:t>7</w:t>
            </w:r>
            <w:r w:rsidR="2B61D87B">
              <w:fldChar w:fldCharType="end"/>
            </w:r>
          </w:hyperlink>
        </w:p>
        <w:p w14:paraId="31BDB72D" w14:textId="5465FDE1" w:rsidR="5BDC5C16" w:rsidRDefault="65BB3AAD" w:rsidP="2B61D87B">
          <w:pPr>
            <w:pStyle w:val="TDC3"/>
            <w:tabs>
              <w:tab w:val="right" w:leader="dot" w:pos="8490"/>
            </w:tabs>
            <w:rPr>
              <w:rStyle w:val="Hipervnculo"/>
            </w:rPr>
          </w:pPr>
          <w:hyperlink w:anchor="_Toc1222983166">
            <w:r w:rsidRPr="65BB3AAD">
              <w:rPr>
                <w:rStyle w:val="Hipervnculo"/>
              </w:rPr>
              <w:t>Mejora en la Calidad del Producto</w:t>
            </w:r>
            <w:r w:rsidR="2B61D87B">
              <w:tab/>
            </w:r>
            <w:r w:rsidR="2B61D87B">
              <w:fldChar w:fldCharType="begin"/>
            </w:r>
            <w:r w:rsidR="2B61D87B">
              <w:instrText>PAGEREF _Toc1222983166 \h</w:instrText>
            </w:r>
            <w:r w:rsidR="2B61D87B">
              <w:fldChar w:fldCharType="separate"/>
            </w:r>
            <w:r w:rsidRPr="65BB3AAD">
              <w:rPr>
                <w:rStyle w:val="Hipervnculo"/>
              </w:rPr>
              <w:t>7</w:t>
            </w:r>
            <w:r w:rsidR="2B61D87B">
              <w:fldChar w:fldCharType="end"/>
            </w:r>
          </w:hyperlink>
        </w:p>
        <w:p w14:paraId="1E63B6CD" w14:textId="722A9B16" w:rsidR="5BDC5C16" w:rsidRDefault="65BB3AAD" w:rsidP="2B61D87B">
          <w:pPr>
            <w:pStyle w:val="TDC3"/>
            <w:tabs>
              <w:tab w:val="right" w:leader="dot" w:pos="8490"/>
            </w:tabs>
            <w:rPr>
              <w:rStyle w:val="Hipervnculo"/>
            </w:rPr>
          </w:pPr>
          <w:hyperlink w:anchor="_Toc662548605">
            <w:r w:rsidRPr="65BB3AAD">
              <w:rPr>
                <w:rStyle w:val="Hipervnculo"/>
              </w:rPr>
              <w:t>Reducción de Costos Operativos</w:t>
            </w:r>
            <w:r w:rsidR="2B61D87B">
              <w:tab/>
            </w:r>
            <w:r w:rsidR="2B61D87B">
              <w:fldChar w:fldCharType="begin"/>
            </w:r>
            <w:r w:rsidR="2B61D87B">
              <w:instrText>PAGEREF _Toc662548605 \h</w:instrText>
            </w:r>
            <w:r w:rsidR="2B61D87B">
              <w:fldChar w:fldCharType="separate"/>
            </w:r>
            <w:r w:rsidRPr="65BB3AAD">
              <w:rPr>
                <w:rStyle w:val="Hipervnculo"/>
              </w:rPr>
              <w:t>8</w:t>
            </w:r>
            <w:r w:rsidR="2B61D87B">
              <w:fldChar w:fldCharType="end"/>
            </w:r>
          </w:hyperlink>
        </w:p>
        <w:p w14:paraId="25E19C8B" w14:textId="0AFC146D" w:rsidR="5BDC5C16" w:rsidRDefault="65BB3AAD" w:rsidP="5BDC5C16">
          <w:pPr>
            <w:pStyle w:val="TDC3"/>
            <w:tabs>
              <w:tab w:val="right" w:leader="dot" w:pos="8490"/>
            </w:tabs>
            <w:rPr>
              <w:rStyle w:val="Hipervnculo"/>
            </w:rPr>
          </w:pPr>
          <w:hyperlink w:anchor="_Toc1295777789">
            <w:r w:rsidRPr="65BB3AAD">
              <w:rPr>
                <w:rStyle w:val="Hipervnculo"/>
              </w:rPr>
              <w:t>Flexibilidad y Escalabilidad</w:t>
            </w:r>
            <w:r w:rsidR="2B61D87B">
              <w:tab/>
            </w:r>
            <w:r w:rsidR="2B61D87B">
              <w:fldChar w:fldCharType="begin"/>
            </w:r>
            <w:r w:rsidR="2B61D87B">
              <w:instrText>PAGEREF _Toc1295777789 \h</w:instrText>
            </w:r>
            <w:r w:rsidR="2B61D87B">
              <w:fldChar w:fldCharType="separate"/>
            </w:r>
            <w:r w:rsidRPr="65BB3AAD">
              <w:rPr>
                <w:rStyle w:val="Hipervnculo"/>
              </w:rPr>
              <w:t>8</w:t>
            </w:r>
            <w:r w:rsidR="2B61D87B">
              <w:fldChar w:fldCharType="end"/>
            </w:r>
          </w:hyperlink>
        </w:p>
        <w:p w14:paraId="3641BB02" w14:textId="02CC0DF4" w:rsidR="5BDC5C16" w:rsidRDefault="65BB3AAD" w:rsidP="2B61D87B">
          <w:pPr>
            <w:pStyle w:val="TDC3"/>
            <w:tabs>
              <w:tab w:val="right" w:leader="dot" w:pos="8490"/>
            </w:tabs>
            <w:rPr>
              <w:rStyle w:val="Hipervnculo"/>
            </w:rPr>
          </w:pPr>
          <w:hyperlink w:anchor="_Toc890072202">
            <w:r w:rsidRPr="65BB3AAD">
              <w:rPr>
                <w:rStyle w:val="Hipervnculo"/>
              </w:rPr>
              <w:t>Seguridad Laboral Mejorada</w:t>
            </w:r>
            <w:r w:rsidR="2B61D87B">
              <w:tab/>
            </w:r>
            <w:r w:rsidR="2B61D87B">
              <w:fldChar w:fldCharType="begin"/>
            </w:r>
            <w:r w:rsidR="2B61D87B">
              <w:instrText>PAGEREF _Toc890072202 \h</w:instrText>
            </w:r>
            <w:r w:rsidR="2B61D87B">
              <w:fldChar w:fldCharType="separate"/>
            </w:r>
            <w:r w:rsidRPr="65BB3AAD">
              <w:rPr>
                <w:rStyle w:val="Hipervnculo"/>
              </w:rPr>
              <w:t>8</w:t>
            </w:r>
            <w:r w:rsidR="2B61D87B">
              <w:fldChar w:fldCharType="end"/>
            </w:r>
          </w:hyperlink>
        </w:p>
        <w:p w14:paraId="1E456140" w14:textId="18A4CF33" w:rsidR="5BDC5C16" w:rsidRDefault="65BB3AAD" w:rsidP="2B61D87B">
          <w:pPr>
            <w:pStyle w:val="TDC3"/>
            <w:tabs>
              <w:tab w:val="right" w:leader="dot" w:pos="8490"/>
            </w:tabs>
            <w:rPr>
              <w:rStyle w:val="Hipervnculo"/>
            </w:rPr>
          </w:pPr>
          <w:hyperlink w:anchor="_Toc1684916674">
            <w:r w:rsidRPr="65BB3AAD">
              <w:rPr>
                <w:rStyle w:val="Hipervnculo"/>
              </w:rPr>
              <w:t>Objetivos del proyecto</w:t>
            </w:r>
            <w:r w:rsidR="2B61D87B">
              <w:tab/>
            </w:r>
            <w:r w:rsidR="2B61D87B">
              <w:fldChar w:fldCharType="begin"/>
            </w:r>
            <w:r w:rsidR="2B61D87B">
              <w:instrText>PAGEREF _Toc1684916674 \h</w:instrText>
            </w:r>
            <w:r w:rsidR="2B61D87B">
              <w:fldChar w:fldCharType="separate"/>
            </w:r>
            <w:r w:rsidRPr="65BB3AAD">
              <w:rPr>
                <w:rStyle w:val="Hipervnculo"/>
              </w:rPr>
              <w:t>8</w:t>
            </w:r>
            <w:r w:rsidR="2B61D87B">
              <w:fldChar w:fldCharType="end"/>
            </w:r>
          </w:hyperlink>
        </w:p>
        <w:p w14:paraId="2BEEECE7" w14:textId="6C45EEDB" w:rsidR="2B61D87B" w:rsidRDefault="65BB3AAD" w:rsidP="2B61D87B">
          <w:pPr>
            <w:pStyle w:val="TDC2"/>
            <w:tabs>
              <w:tab w:val="right" w:leader="dot" w:pos="8490"/>
            </w:tabs>
            <w:rPr>
              <w:rStyle w:val="Hipervnculo"/>
            </w:rPr>
          </w:pPr>
          <w:hyperlink w:anchor="_Toc1009867107">
            <w:r w:rsidRPr="65BB3AAD">
              <w:rPr>
                <w:rStyle w:val="Hipervnculo"/>
              </w:rPr>
              <w:t>Descripción y Funcionamiento del Proceso de Producción</w:t>
            </w:r>
            <w:r w:rsidR="2B61D87B">
              <w:tab/>
            </w:r>
            <w:r w:rsidR="2B61D87B">
              <w:fldChar w:fldCharType="begin"/>
            </w:r>
            <w:r w:rsidR="2B61D87B">
              <w:instrText>PAGEREF _Toc1009867107 \h</w:instrText>
            </w:r>
            <w:r w:rsidR="2B61D87B">
              <w:fldChar w:fldCharType="separate"/>
            </w:r>
            <w:r w:rsidRPr="65BB3AAD">
              <w:rPr>
                <w:rStyle w:val="Hipervnculo"/>
              </w:rPr>
              <w:t>9</w:t>
            </w:r>
            <w:r w:rsidR="2B61D87B">
              <w:fldChar w:fldCharType="end"/>
            </w:r>
          </w:hyperlink>
        </w:p>
        <w:p w14:paraId="1EA806CC" w14:textId="666D2819" w:rsidR="2B61D87B" w:rsidRDefault="65BB3AAD" w:rsidP="2B61D87B">
          <w:pPr>
            <w:pStyle w:val="TDC3"/>
            <w:tabs>
              <w:tab w:val="right" w:leader="dot" w:pos="8490"/>
            </w:tabs>
            <w:rPr>
              <w:rStyle w:val="Hipervnculo"/>
            </w:rPr>
          </w:pPr>
          <w:hyperlink w:anchor="_Toc1177241207">
            <w:r w:rsidRPr="65BB3AAD">
              <w:rPr>
                <w:rStyle w:val="Hipervnculo"/>
              </w:rPr>
              <w:t>Etapas del Proceso de Producción</w:t>
            </w:r>
            <w:r w:rsidR="2B61D87B">
              <w:tab/>
            </w:r>
            <w:r w:rsidR="2B61D87B">
              <w:fldChar w:fldCharType="begin"/>
            </w:r>
            <w:r w:rsidR="2B61D87B">
              <w:instrText>PAGEREF _Toc1177241207 \h</w:instrText>
            </w:r>
            <w:r w:rsidR="2B61D87B">
              <w:fldChar w:fldCharType="separate"/>
            </w:r>
            <w:r w:rsidRPr="65BB3AAD">
              <w:rPr>
                <w:rStyle w:val="Hipervnculo"/>
              </w:rPr>
              <w:t>9</w:t>
            </w:r>
            <w:r w:rsidR="2B61D87B">
              <w:fldChar w:fldCharType="end"/>
            </w:r>
          </w:hyperlink>
        </w:p>
        <w:p w14:paraId="4B687B30" w14:textId="17CEAB2D" w:rsidR="2B61D87B" w:rsidRDefault="65BB3AAD" w:rsidP="65BB3AAD">
          <w:pPr>
            <w:pStyle w:val="TDC2"/>
            <w:tabs>
              <w:tab w:val="right" w:leader="dot" w:pos="8490"/>
            </w:tabs>
            <w:rPr>
              <w:rStyle w:val="Hipervnculo"/>
            </w:rPr>
          </w:pPr>
          <w:hyperlink w:anchor="_Toc1879047717">
            <w:r w:rsidRPr="65BB3AAD">
              <w:rPr>
                <w:rStyle w:val="Hipervnculo"/>
              </w:rPr>
              <w:t>Posibles Límites, Condicionantes y Restricciones del Proyecto</w:t>
            </w:r>
            <w:r w:rsidR="2B61D87B">
              <w:tab/>
            </w:r>
            <w:r w:rsidR="2B61D87B">
              <w:fldChar w:fldCharType="begin"/>
            </w:r>
            <w:r w:rsidR="2B61D87B">
              <w:instrText>PAGEREF _Toc1879047717 \h</w:instrText>
            </w:r>
            <w:r w:rsidR="2B61D87B">
              <w:fldChar w:fldCharType="separate"/>
            </w:r>
            <w:r w:rsidRPr="65BB3AAD">
              <w:rPr>
                <w:rStyle w:val="Hipervnculo"/>
              </w:rPr>
              <w:t>10</w:t>
            </w:r>
            <w:r w:rsidR="2B61D87B">
              <w:fldChar w:fldCharType="end"/>
            </w:r>
          </w:hyperlink>
        </w:p>
        <w:p w14:paraId="25EE37D0" w14:textId="28F93252" w:rsidR="2B61D87B" w:rsidRDefault="65BB3AAD" w:rsidP="2B61D87B">
          <w:pPr>
            <w:pStyle w:val="TDC3"/>
            <w:tabs>
              <w:tab w:val="right" w:leader="dot" w:pos="8490"/>
            </w:tabs>
            <w:rPr>
              <w:rStyle w:val="Hipervnculo"/>
            </w:rPr>
          </w:pPr>
          <w:hyperlink w:anchor="_Toc2143870132">
            <w:r w:rsidRPr="65BB3AAD">
              <w:rPr>
                <w:rStyle w:val="Hipervnculo"/>
              </w:rPr>
              <w:t>Simulación a Alto Nivel</w:t>
            </w:r>
            <w:r w:rsidR="2B61D87B">
              <w:tab/>
            </w:r>
            <w:r w:rsidR="2B61D87B">
              <w:fldChar w:fldCharType="begin"/>
            </w:r>
            <w:r w:rsidR="2B61D87B">
              <w:instrText>PAGEREF _Toc2143870132 \h</w:instrText>
            </w:r>
            <w:r w:rsidR="2B61D87B">
              <w:fldChar w:fldCharType="separate"/>
            </w:r>
            <w:r w:rsidRPr="65BB3AAD">
              <w:rPr>
                <w:rStyle w:val="Hipervnculo"/>
              </w:rPr>
              <w:t>11</w:t>
            </w:r>
            <w:r w:rsidR="2B61D87B">
              <w:fldChar w:fldCharType="end"/>
            </w:r>
          </w:hyperlink>
        </w:p>
        <w:p w14:paraId="784BAEEC" w14:textId="10DC8DD2" w:rsidR="2B61D87B" w:rsidRDefault="65BB3AAD" w:rsidP="65BB3AAD">
          <w:pPr>
            <w:pStyle w:val="TDC3"/>
            <w:tabs>
              <w:tab w:val="right" w:leader="dot" w:pos="8490"/>
            </w:tabs>
            <w:rPr>
              <w:rStyle w:val="Hipervnculo"/>
            </w:rPr>
          </w:pPr>
          <w:hyperlink w:anchor="_Toc1398976746">
            <w:r w:rsidRPr="65BB3AAD">
              <w:rPr>
                <w:rStyle w:val="Hipervnculo"/>
              </w:rPr>
              <w:t>Complejidad del Entorno Real</w:t>
            </w:r>
            <w:r w:rsidR="2B61D87B">
              <w:tab/>
            </w:r>
            <w:r w:rsidR="2B61D87B">
              <w:fldChar w:fldCharType="begin"/>
            </w:r>
            <w:r w:rsidR="2B61D87B">
              <w:instrText>PAGEREF _Toc1398976746 \h</w:instrText>
            </w:r>
            <w:r w:rsidR="2B61D87B">
              <w:fldChar w:fldCharType="separate"/>
            </w:r>
            <w:r w:rsidRPr="65BB3AAD">
              <w:rPr>
                <w:rStyle w:val="Hipervnculo"/>
              </w:rPr>
              <w:t>11</w:t>
            </w:r>
            <w:r w:rsidR="2B61D87B">
              <w:fldChar w:fldCharType="end"/>
            </w:r>
          </w:hyperlink>
        </w:p>
        <w:p w14:paraId="45C1776C" w14:textId="79E1B969" w:rsidR="2B61D87B" w:rsidRDefault="65BB3AAD" w:rsidP="65BB3AAD">
          <w:pPr>
            <w:pStyle w:val="TDC3"/>
            <w:tabs>
              <w:tab w:val="right" w:leader="dot" w:pos="8490"/>
            </w:tabs>
            <w:rPr>
              <w:rStyle w:val="Hipervnculo"/>
            </w:rPr>
          </w:pPr>
          <w:hyperlink w:anchor="_Toc1837149524">
            <w:r w:rsidRPr="65BB3AAD">
              <w:rPr>
                <w:rStyle w:val="Hipervnculo"/>
              </w:rPr>
              <w:t>Adaptación a Cambios No Previstos</w:t>
            </w:r>
            <w:r w:rsidR="2B61D87B">
              <w:tab/>
            </w:r>
            <w:r w:rsidR="2B61D87B">
              <w:fldChar w:fldCharType="begin"/>
            </w:r>
            <w:r w:rsidR="2B61D87B">
              <w:instrText>PAGEREF _Toc1837149524 \h</w:instrText>
            </w:r>
            <w:r w:rsidR="2B61D87B">
              <w:fldChar w:fldCharType="separate"/>
            </w:r>
            <w:r w:rsidRPr="65BB3AAD">
              <w:rPr>
                <w:rStyle w:val="Hipervnculo"/>
              </w:rPr>
              <w:t>11</w:t>
            </w:r>
            <w:r w:rsidR="2B61D87B">
              <w:fldChar w:fldCharType="end"/>
            </w:r>
          </w:hyperlink>
        </w:p>
        <w:p w14:paraId="6855D99C" w14:textId="1B90F905" w:rsidR="2B61D87B" w:rsidRDefault="65BB3AAD" w:rsidP="65BB3AAD">
          <w:pPr>
            <w:pStyle w:val="TDC1"/>
            <w:tabs>
              <w:tab w:val="right" w:leader="dot" w:pos="8490"/>
            </w:tabs>
            <w:rPr>
              <w:rStyle w:val="Hipervnculo"/>
            </w:rPr>
          </w:pPr>
          <w:hyperlink w:anchor="_Toc464413829">
            <w:r w:rsidRPr="65BB3AAD">
              <w:rPr>
                <w:rStyle w:val="Hipervnculo"/>
              </w:rPr>
              <w:t>Diseño de la Solución</w:t>
            </w:r>
            <w:r w:rsidR="2B61D87B">
              <w:tab/>
            </w:r>
            <w:r w:rsidR="2B61D87B">
              <w:fldChar w:fldCharType="begin"/>
            </w:r>
            <w:r w:rsidR="2B61D87B">
              <w:instrText>PAGEREF _Toc464413829 \h</w:instrText>
            </w:r>
            <w:r w:rsidR="2B61D87B">
              <w:fldChar w:fldCharType="separate"/>
            </w:r>
            <w:r w:rsidRPr="65BB3AAD">
              <w:rPr>
                <w:rStyle w:val="Hipervnculo"/>
              </w:rPr>
              <w:t>11</w:t>
            </w:r>
            <w:r w:rsidR="2B61D87B">
              <w:fldChar w:fldCharType="end"/>
            </w:r>
          </w:hyperlink>
        </w:p>
        <w:p w14:paraId="29096EF6" w14:textId="3EE4DFC9" w:rsidR="2B61D87B" w:rsidRDefault="65BB3AAD" w:rsidP="65BB3AAD">
          <w:pPr>
            <w:pStyle w:val="TDC2"/>
            <w:tabs>
              <w:tab w:val="right" w:leader="dot" w:pos="8490"/>
            </w:tabs>
            <w:rPr>
              <w:rStyle w:val="Hipervnculo"/>
            </w:rPr>
          </w:pPr>
          <w:hyperlink w:anchor="_Toc4775537">
            <w:r w:rsidRPr="65BB3AAD">
              <w:rPr>
                <w:rStyle w:val="Hipervnculo"/>
              </w:rPr>
              <w:t>Elementos y dispositivos que intervienen</w:t>
            </w:r>
            <w:r w:rsidR="2B61D87B">
              <w:tab/>
            </w:r>
            <w:r w:rsidR="2B61D87B">
              <w:fldChar w:fldCharType="begin"/>
            </w:r>
            <w:r w:rsidR="2B61D87B">
              <w:instrText>PAGEREF _Toc4775537 \h</w:instrText>
            </w:r>
            <w:r w:rsidR="2B61D87B">
              <w:fldChar w:fldCharType="separate"/>
            </w:r>
            <w:r w:rsidRPr="65BB3AAD">
              <w:rPr>
                <w:rStyle w:val="Hipervnculo"/>
              </w:rPr>
              <w:t>12</w:t>
            </w:r>
            <w:r w:rsidR="2B61D87B">
              <w:fldChar w:fldCharType="end"/>
            </w:r>
          </w:hyperlink>
        </w:p>
        <w:p w14:paraId="437655A6" w14:textId="58F81232" w:rsidR="2B61D87B" w:rsidRDefault="65BB3AAD" w:rsidP="65BB3AAD">
          <w:pPr>
            <w:pStyle w:val="TDC3"/>
            <w:tabs>
              <w:tab w:val="right" w:leader="dot" w:pos="8490"/>
            </w:tabs>
            <w:rPr>
              <w:rStyle w:val="Hipervnculo"/>
            </w:rPr>
          </w:pPr>
          <w:hyperlink w:anchor="_Toc1567462103">
            <w:r w:rsidRPr="65BB3AAD">
              <w:rPr>
                <w:rStyle w:val="Hipervnculo"/>
              </w:rPr>
              <w:t>Almacenes Automatizados con Estantes y Ubicaciones Inteligentes:</w:t>
            </w:r>
            <w:r w:rsidR="2B61D87B">
              <w:tab/>
            </w:r>
            <w:r w:rsidR="2B61D87B">
              <w:fldChar w:fldCharType="begin"/>
            </w:r>
            <w:r w:rsidR="2B61D87B">
              <w:instrText>PAGEREF _Toc1567462103 \h</w:instrText>
            </w:r>
            <w:r w:rsidR="2B61D87B">
              <w:fldChar w:fldCharType="separate"/>
            </w:r>
            <w:r w:rsidRPr="65BB3AAD">
              <w:rPr>
                <w:rStyle w:val="Hipervnculo"/>
              </w:rPr>
              <w:t>12</w:t>
            </w:r>
            <w:r w:rsidR="2B61D87B">
              <w:fldChar w:fldCharType="end"/>
            </w:r>
          </w:hyperlink>
        </w:p>
        <w:p w14:paraId="2EF4A0FE" w14:textId="09E5C49C" w:rsidR="2B61D87B" w:rsidRDefault="65BB3AAD" w:rsidP="65BB3AAD">
          <w:pPr>
            <w:pStyle w:val="TDC3"/>
            <w:tabs>
              <w:tab w:val="right" w:leader="dot" w:pos="8490"/>
            </w:tabs>
            <w:rPr>
              <w:rStyle w:val="Hipervnculo"/>
            </w:rPr>
          </w:pPr>
          <w:hyperlink w:anchor="_Toc1464456044">
            <w:r w:rsidRPr="65BB3AAD">
              <w:rPr>
                <w:rStyle w:val="Hipervnculo"/>
              </w:rPr>
              <w:t>Bases de Datos Centralizadas:</w:t>
            </w:r>
            <w:r w:rsidR="2B61D87B">
              <w:tab/>
            </w:r>
            <w:r w:rsidR="2B61D87B">
              <w:fldChar w:fldCharType="begin"/>
            </w:r>
            <w:r w:rsidR="2B61D87B">
              <w:instrText>PAGEREF _Toc1464456044 \h</w:instrText>
            </w:r>
            <w:r w:rsidR="2B61D87B">
              <w:fldChar w:fldCharType="separate"/>
            </w:r>
            <w:r w:rsidRPr="65BB3AAD">
              <w:rPr>
                <w:rStyle w:val="Hipervnculo"/>
              </w:rPr>
              <w:t>12</w:t>
            </w:r>
            <w:r w:rsidR="2B61D87B">
              <w:fldChar w:fldCharType="end"/>
            </w:r>
          </w:hyperlink>
        </w:p>
        <w:p w14:paraId="0191524F" w14:textId="5A648611" w:rsidR="2B61D87B" w:rsidRDefault="65BB3AAD" w:rsidP="65BB3AAD">
          <w:pPr>
            <w:pStyle w:val="TDC3"/>
            <w:tabs>
              <w:tab w:val="right" w:leader="dot" w:pos="8490"/>
            </w:tabs>
            <w:rPr>
              <w:rStyle w:val="Hipervnculo"/>
            </w:rPr>
          </w:pPr>
          <w:hyperlink w:anchor="_Toc1508255706">
            <w:r w:rsidRPr="65BB3AAD">
              <w:rPr>
                <w:rStyle w:val="Hipervnculo"/>
              </w:rPr>
              <w:t>Vehículos Autónomos Guiados (AGVs) para el Transporte Interno:</w:t>
            </w:r>
            <w:r w:rsidR="2B61D87B">
              <w:tab/>
            </w:r>
            <w:r w:rsidR="2B61D87B">
              <w:fldChar w:fldCharType="begin"/>
            </w:r>
            <w:r w:rsidR="2B61D87B">
              <w:instrText>PAGEREF _Toc1508255706 \h</w:instrText>
            </w:r>
            <w:r w:rsidR="2B61D87B">
              <w:fldChar w:fldCharType="separate"/>
            </w:r>
            <w:r w:rsidRPr="65BB3AAD">
              <w:rPr>
                <w:rStyle w:val="Hipervnculo"/>
              </w:rPr>
              <w:t>12</w:t>
            </w:r>
            <w:r w:rsidR="2B61D87B">
              <w:fldChar w:fldCharType="end"/>
            </w:r>
          </w:hyperlink>
        </w:p>
        <w:p w14:paraId="04D94FE2" w14:textId="1CD269EB" w:rsidR="2B61D87B" w:rsidRDefault="65BB3AAD" w:rsidP="65BB3AAD">
          <w:pPr>
            <w:pStyle w:val="TDC3"/>
            <w:tabs>
              <w:tab w:val="right" w:leader="dot" w:pos="8490"/>
            </w:tabs>
            <w:rPr>
              <w:rStyle w:val="Hipervnculo"/>
            </w:rPr>
          </w:pPr>
          <w:hyperlink w:anchor="_Toc529306642">
            <w:r w:rsidRPr="65BB3AAD">
              <w:rPr>
                <w:rStyle w:val="Hipervnculo"/>
              </w:rPr>
              <w:t>Brazos Robóticos Industriales y Colaborativos para Ensamblaje:</w:t>
            </w:r>
            <w:r w:rsidR="2B61D87B">
              <w:tab/>
            </w:r>
            <w:r w:rsidR="2B61D87B">
              <w:fldChar w:fldCharType="begin"/>
            </w:r>
            <w:r w:rsidR="2B61D87B">
              <w:instrText>PAGEREF _Toc529306642 \h</w:instrText>
            </w:r>
            <w:r w:rsidR="2B61D87B">
              <w:fldChar w:fldCharType="separate"/>
            </w:r>
            <w:r w:rsidRPr="65BB3AAD">
              <w:rPr>
                <w:rStyle w:val="Hipervnculo"/>
              </w:rPr>
              <w:t>13</w:t>
            </w:r>
            <w:r w:rsidR="2B61D87B">
              <w:fldChar w:fldCharType="end"/>
            </w:r>
          </w:hyperlink>
        </w:p>
        <w:p w14:paraId="503F5BDB" w14:textId="6EE79C19" w:rsidR="2B61D87B" w:rsidRDefault="65BB3AAD" w:rsidP="65BB3AAD">
          <w:pPr>
            <w:pStyle w:val="TDC3"/>
            <w:tabs>
              <w:tab w:val="right" w:leader="dot" w:pos="8490"/>
            </w:tabs>
            <w:rPr>
              <w:rStyle w:val="Hipervnculo"/>
            </w:rPr>
          </w:pPr>
          <w:hyperlink w:anchor="_Toc687721540">
            <w:r w:rsidRPr="65BB3AAD">
              <w:rPr>
                <w:rStyle w:val="Hipervnculo"/>
              </w:rPr>
              <w:t>Sistemas de Visión Artificial:</w:t>
            </w:r>
            <w:r w:rsidR="2B61D87B">
              <w:tab/>
            </w:r>
            <w:r w:rsidR="2B61D87B">
              <w:fldChar w:fldCharType="begin"/>
            </w:r>
            <w:r w:rsidR="2B61D87B">
              <w:instrText>PAGEREF _Toc687721540 \h</w:instrText>
            </w:r>
            <w:r w:rsidR="2B61D87B">
              <w:fldChar w:fldCharType="separate"/>
            </w:r>
            <w:r w:rsidRPr="65BB3AAD">
              <w:rPr>
                <w:rStyle w:val="Hipervnculo"/>
              </w:rPr>
              <w:t>13</w:t>
            </w:r>
            <w:r w:rsidR="2B61D87B">
              <w:fldChar w:fldCharType="end"/>
            </w:r>
          </w:hyperlink>
        </w:p>
        <w:p w14:paraId="11FB5BEF" w14:textId="7869E551" w:rsidR="2B61D87B" w:rsidRDefault="65BB3AAD" w:rsidP="65BB3AAD">
          <w:pPr>
            <w:pStyle w:val="TDC3"/>
            <w:tabs>
              <w:tab w:val="right" w:leader="dot" w:pos="8490"/>
            </w:tabs>
            <w:rPr>
              <w:rStyle w:val="Hipervnculo"/>
            </w:rPr>
          </w:pPr>
          <w:hyperlink w:anchor="_Toc2069291134">
            <w:r w:rsidRPr="65BB3AAD">
              <w:rPr>
                <w:rStyle w:val="Hipervnculo"/>
              </w:rPr>
              <w:t>Medidas de Seguridad Integral:</w:t>
            </w:r>
            <w:r w:rsidR="2B61D87B">
              <w:tab/>
            </w:r>
            <w:r w:rsidR="2B61D87B">
              <w:fldChar w:fldCharType="begin"/>
            </w:r>
            <w:r w:rsidR="2B61D87B">
              <w:instrText>PAGEREF _Toc2069291134 \h</w:instrText>
            </w:r>
            <w:r w:rsidR="2B61D87B">
              <w:fldChar w:fldCharType="separate"/>
            </w:r>
            <w:r w:rsidRPr="65BB3AAD">
              <w:rPr>
                <w:rStyle w:val="Hipervnculo"/>
              </w:rPr>
              <w:t>13</w:t>
            </w:r>
            <w:r w:rsidR="2B61D87B">
              <w:fldChar w:fldCharType="end"/>
            </w:r>
          </w:hyperlink>
        </w:p>
        <w:p w14:paraId="1B125121" w14:textId="4E43B3B8" w:rsidR="2B61D87B" w:rsidRDefault="65BB3AAD" w:rsidP="2B61D87B">
          <w:pPr>
            <w:pStyle w:val="TDC2"/>
            <w:tabs>
              <w:tab w:val="right" w:leader="dot" w:pos="8490"/>
            </w:tabs>
            <w:rPr>
              <w:rStyle w:val="Hipervnculo"/>
            </w:rPr>
          </w:pPr>
          <w:hyperlink w:anchor="_Toc741577982">
            <w:r w:rsidRPr="65BB3AAD">
              <w:rPr>
                <w:rStyle w:val="Hipervnculo"/>
              </w:rPr>
              <w:t>Coordinación y comunicación entre actividades</w:t>
            </w:r>
            <w:r w:rsidR="2B61D87B">
              <w:tab/>
            </w:r>
            <w:r w:rsidR="2B61D87B">
              <w:fldChar w:fldCharType="begin"/>
            </w:r>
            <w:r w:rsidR="2B61D87B">
              <w:instrText>PAGEREF _Toc741577982 \h</w:instrText>
            </w:r>
            <w:r w:rsidR="2B61D87B">
              <w:fldChar w:fldCharType="separate"/>
            </w:r>
            <w:r w:rsidRPr="65BB3AAD">
              <w:rPr>
                <w:rStyle w:val="Hipervnculo"/>
              </w:rPr>
              <w:t>14</w:t>
            </w:r>
            <w:r w:rsidR="2B61D87B">
              <w:fldChar w:fldCharType="end"/>
            </w:r>
          </w:hyperlink>
        </w:p>
        <w:p w14:paraId="7BCC7F5C" w14:textId="65E1A67D" w:rsidR="2B61D87B" w:rsidRDefault="65BB3AAD" w:rsidP="65BB3AAD">
          <w:pPr>
            <w:pStyle w:val="TDC3"/>
            <w:tabs>
              <w:tab w:val="right" w:leader="dot" w:pos="8490"/>
            </w:tabs>
            <w:rPr>
              <w:rStyle w:val="Hipervnculo"/>
            </w:rPr>
          </w:pPr>
          <w:hyperlink w:anchor="_Toc194352270">
            <w:r w:rsidRPr="65BB3AAD">
              <w:rPr>
                <w:rStyle w:val="Hipervnculo"/>
              </w:rPr>
              <w:t>Protocolo RS485 para Comunicación Serie de Sensores y Actuadores:</w:t>
            </w:r>
            <w:r w:rsidR="2B61D87B">
              <w:tab/>
            </w:r>
            <w:r w:rsidR="2B61D87B">
              <w:fldChar w:fldCharType="begin"/>
            </w:r>
            <w:r w:rsidR="2B61D87B">
              <w:instrText>PAGEREF _Toc194352270 \h</w:instrText>
            </w:r>
            <w:r w:rsidR="2B61D87B">
              <w:fldChar w:fldCharType="separate"/>
            </w:r>
            <w:r w:rsidRPr="65BB3AAD">
              <w:rPr>
                <w:rStyle w:val="Hipervnculo"/>
              </w:rPr>
              <w:t>14</w:t>
            </w:r>
            <w:r w:rsidR="2B61D87B">
              <w:fldChar w:fldCharType="end"/>
            </w:r>
          </w:hyperlink>
        </w:p>
        <w:p w14:paraId="366EB666" w14:textId="1EDEE990" w:rsidR="2B61D87B" w:rsidRDefault="65BB3AAD" w:rsidP="65BB3AAD">
          <w:pPr>
            <w:pStyle w:val="TDC3"/>
            <w:tabs>
              <w:tab w:val="right" w:leader="dot" w:pos="8490"/>
            </w:tabs>
            <w:rPr>
              <w:rStyle w:val="Hipervnculo"/>
            </w:rPr>
          </w:pPr>
          <w:hyperlink w:anchor="_Toc1039198671">
            <w:r w:rsidRPr="65BB3AAD">
              <w:rPr>
                <w:rStyle w:val="Hipervnculo"/>
              </w:rPr>
              <w:t>Broker MQTT para Comunicaciones Inalámbricas y IoT:</w:t>
            </w:r>
            <w:r w:rsidR="2B61D87B">
              <w:tab/>
            </w:r>
            <w:r w:rsidR="2B61D87B">
              <w:fldChar w:fldCharType="begin"/>
            </w:r>
            <w:r w:rsidR="2B61D87B">
              <w:instrText>PAGEREF _Toc1039198671 \h</w:instrText>
            </w:r>
            <w:r w:rsidR="2B61D87B">
              <w:fldChar w:fldCharType="separate"/>
            </w:r>
            <w:r w:rsidRPr="65BB3AAD">
              <w:rPr>
                <w:rStyle w:val="Hipervnculo"/>
              </w:rPr>
              <w:t>14</w:t>
            </w:r>
            <w:r w:rsidR="2B61D87B">
              <w:fldChar w:fldCharType="end"/>
            </w:r>
          </w:hyperlink>
        </w:p>
        <w:p w14:paraId="6BADA34D" w14:textId="3C820C5A" w:rsidR="2B61D87B" w:rsidRDefault="65BB3AAD" w:rsidP="65BB3AAD">
          <w:pPr>
            <w:pStyle w:val="TDC3"/>
            <w:tabs>
              <w:tab w:val="right" w:leader="dot" w:pos="8490"/>
            </w:tabs>
            <w:rPr>
              <w:rStyle w:val="Hipervnculo"/>
            </w:rPr>
          </w:pPr>
          <w:hyperlink w:anchor="_Toc1951848299">
            <w:r w:rsidRPr="65BB3AAD">
              <w:rPr>
                <w:rStyle w:val="Hipervnculo"/>
              </w:rPr>
              <w:t>Sistemas TCP/IP y Ethernet para Red Troncal y Grandes Volúmenes de Datos:</w:t>
            </w:r>
            <w:r w:rsidR="2B61D87B">
              <w:tab/>
            </w:r>
            <w:r w:rsidR="2B61D87B">
              <w:fldChar w:fldCharType="begin"/>
            </w:r>
            <w:r w:rsidR="2B61D87B">
              <w:instrText>PAGEREF _Toc1951848299 \h</w:instrText>
            </w:r>
            <w:r w:rsidR="2B61D87B">
              <w:fldChar w:fldCharType="separate"/>
            </w:r>
            <w:r w:rsidRPr="65BB3AAD">
              <w:rPr>
                <w:rStyle w:val="Hipervnculo"/>
              </w:rPr>
              <w:t>14</w:t>
            </w:r>
            <w:r w:rsidR="2B61D87B">
              <w:fldChar w:fldCharType="end"/>
            </w:r>
          </w:hyperlink>
        </w:p>
        <w:p w14:paraId="1E4BC076" w14:textId="4AA157BB" w:rsidR="2B61D87B" w:rsidRDefault="65BB3AAD" w:rsidP="65BB3AAD">
          <w:pPr>
            <w:pStyle w:val="TDC2"/>
            <w:tabs>
              <w:tab w:val="right" w:leader="dot" w:pos="8490"/>
            </w:tabs>
            <w:rPr>
              <w:rStyle w:val="Hipervnculo"/>
            </w:rPr>
          </w:pPr>
          <w:hyperlink w:anchor="_Toc1865076511">
            <w:r w:rsidRPr="65BB3AAD">
              <w:rPr>
                <w:rStyle w:val="Hipervnculo"/>
              </w:rPr>
              <w:t>Distribución en Planta</w:t>
            </w:r>
            <w:r w:rsidR="2B61D87B">
              <w:tab/>
            </w:r>
            <w:r w:rsidR="2B61D87B">
              <w:fldChar w:fldCharType="begin"/>
            </w:r>
            <w:r w:rsidR="2B61D87B">
              <w:instrText>PAGEREF _Toc1865076511 \h</w:instrText>
            </w:r>
            <w:r w:rsidR="2B61D87B">
              <w:fldChar w:fldCharType="separate"/>
            </w:r>
            <w:r w:rsidRPr="65BB3AAD">
              <w:rPr>
                <w:rStyle w:val="Hipervnculo"/>
              </w:rPr>
              <w:t>15</w:t>
            </w:r>
            <w:r w:rsidR="2B61D87B">
              <w:fldChar w:fldCharType="end"/>
            </w:r>
          </w:hyperlink>
        </w:p>
        <w:p w14:paraId="148C23EE" w14:textId="3D25701C" w:rsidR="2B61D87B" w:rsidRDefault="65BB3AAD" w:rsidP="2B61D87B">
          <w:pPr>
            <w:pStyle w:val="TDC2"/>
            <w:tabs>
              <w:tab w:val="right" w:leader="dot" w:pos="8490"/>
            </w:tabs>
            <w:rPr>
              <w:rStyle w:val="Hipervnculo"/>
            </w:rPr>
          </w:pPr>
          <w:hyperlink w:anchor="_Toc857399095">
            <w:r w:rsidRPr="65BB3AAD">
              <w:rPr>
                <w:rStyle w:val="Hipervnculo"/>
              </w:rPr>
              <w:t>Estrategias y Algoritmos Inteligentes Utilizados</w:t>
            </w:r>
            <w:r w:rsidR="2B61D87B">
              <w:tab/>
            </w:r>
            <w:r w:rsidR="2B61D87B">
              <w:fldChar w:fldCharType="begin"/>
            </w:r>
            <w:r w:rsidR="2B61D87B">
              <w:instrText>PAGEREF _Toc857399095 \h</w:instrText>
            </w:r>
            <w:r w:rsidR="2B61D87B">
              <w:fldChar w:fldCharType="separate"/>
            </w:r>
            <w:r w:rsidRPr="65BB3AAD">
              <w:rPr>
                <w:rStyle w:val="Hipervnculo"/>
              </w:rPr>
              <w:t>16</w:t>
            </w:r>
            <w:r w:rsidR="2B61D87B">
              <w:fldChar w:fldCharType="end"/>
            </w:r>
          </w:hyperlink>
        </w:p>
        <w:p w14:paraId="1D750300" w14:textId="020C9AEF" w:rsidR="2B61D87B" w:rsidRDefault="65BB3AAD" w:rsidP="2B61D87B">
          <w:pPr>
            <w:pStyle w:val="TDC3"/>
            <w:tabs>
              <w:tab w:val="right" w:leader="dot" w:pos="8490"/>
            </w:tabs>
            <w:rPr>
              <w:rStyle w:val="Hipervnculo"/>
            </w:rPr>
          </w:pPr>
          <w:hyperlink w:anchor="_Toc471442008">
            <w:r w:rsidRPr="65BB3AAD">
              <w:rPr>
                <w:rStyle w:val="Hipervnculo"/>
              </w:rPr>
              <w:t>Agentes Inteligentes para AGVs:</w:t>
            </w:r>
            <w:r w:rsidR="2B61D87B">
              <w:tab/>
            </w:r>
            <w:r w:rsidR="2B61D87B">
              <w:fldChar w:fldCharType="begin"/>
            </w:r>
            <w:r w:rsidR="2B61D87B">
              <w:instrText>PAGEREF _Toc471442008 \h</w:instrText>
            </w:r>
            <w:r w:rsidR="2B61D87B">
              <w:fldChar w:fldCharType="separate"/>
            </w:r>
            <w:r w:rsidRPr="65BB3AAD">
              <w:rPr>
                <w:rStyle w:val="Hipervnculo"/>
              </w:rPr>
              <w:t>16</w:t>
            </w:r>
            <w:r w:rsidR="2B61D87B">
              <w:fldChar w:fldCharType="end"/>
            </w:r>
          </w:hyperlink>
        </w:p>
        <w:p w14:paraId="6F7B72AC" w14:textId="6A7139F1" w:rsidR="2B61D87B" w:rsidRDefault="65BB3AAD" w:rsidP="2B61D87B">
          <w:pPr>
            <w:pStyle w:val="TDC3"/>
            <w:tabs>
              <w:tab w:val="right" w:leader="dot" w:pos="8490"/>
            </w:tabs>
            <w:rPr>
              <w:rStyle w:val="Hipervnculo"/>
            </w:rPr>
          </w:pPr>
          <w:hyperlink w:anchor="_Toc209308727">
            <w:r w:rsidRPr="65BB3AAD">
              <w:rPr>
                <w:rStyle w:val="Hipervnculo"/>
              </w:rPr>
              <w:t>Algoritmos de Enrutamiento Optimizado (Conceptualización de A*):</w:t>
            </w:r>
            <w:r w:rsidR="2B61D87B">
              <w:tab/>
            </w:r>
            <w:r w:rsidR="2B61D87B">
              <w:fldChar w:fldCharType="begin"/>
            </w:r>
            <w:r w:rsidR="2B61D87B">
              <w:instrText>PAGEREF _Toc209308727 \h</w:instrText>
            </w:r>
            <w:r w:rsidR="2B61D87B">
              <w:fldChar w:fldCharType="separate"/>
            </w:r>
            <w:r w:rsidRPr="65BB3AAD">
              <w:rPr>
                <w:rStyle w:val="Hipervnculo"/>
              </w:rPr>
              <w:t>17</w:t>
            </w:r>
            <w:r w:rsidR="2B61D87B">
              <w:fldChar w:fldCharType="end"/>
            </w:r>
          </w:hyperlink>
        </w:p>
        <w:p w14:paraId="66668229" w14:textId="37B735D1" w:rsidR="2B61D87B" w:rsidRDefault="65BB3AAD" w:rsidP="2B61D87B">
          <w:pPr>
            <w:pStyle w:val="TDC3"/>
            <w:tabs>
              <w:tab w:val="right" w:leader="dot" w:pos="8490"/>
            </w:tabs>
            <w:rPr>
              <w:rStyle w:val="Hipervnculo"/>
            </w:rPr>
          </w:pPr>
          <w:hyperlink w:anchor="_Toc717774218">
            <w:r w:rsidRPr="65BB3AAD">
              <w:rPr>
                <w:rStyle w:val="Hipervnculo"/>
              </w:rPr>
              <w:t>Lógica de Reconfiguración Dinámica de Líneas de Producción:</w:t>
            </w:r>
            <w:r w:rsidR="2B61D87B">
              <w:tab/>
            </w:r>
            <w:r w:rsidR="2B61D87B">
              <w:fldChar w:fldCharType="begin"/>
            </w:r>
            <w:r w:rsidR="2B61D87B">
              <w:instrText>PAGEREF _Toc717774218 \h</w:instrText>
            </w:r>
            <w:r w:rsidR="2B61D87B">
              <w:fldChar w:fldCharType="separate"/>
            </w:r>
            <w:r w:rsidRPr="65BB3AAD">
              <w:rPr>
                <w:rStyle w:val="Hipervnculo"/>
              </w:rPr>
              <w:t>17</w:t>
            </w:r>
            <w:r w:rsidR="2B61D87B">
              <w:fldChar w:fldCharType="end"/>
            </w:r>
          </w:hyperlink>
        </w:p>
        <w:p w14:paraId="3A4A3EA5" w14:textId="4E24DE7A" w:rsidR="2B61D87B" w:rsidRDefault="65BB3AAD" w:rsidP="2B61D87B">
          <w:pPr>
            <w:pStyle w:val="TDC3"/>
            <w:tabs>
              <w:tab w:val="right" w:leader="dot" w:pos="8490"/>
            </w:tabs>
            <w:rPr>
              <w:rStyle w:val="Hipervnculo"/>
            </w:rPr>
          </w:pPr>
          <w:hyperlink w:anchor="_Toc1973193267">
            <w:r w:rsidRPr="65BB3AAD">
              <w:rPr>
                <w:rStyle w:val="Hipervnculo"/>
              </w:rPr>
              <w:t>Lógica de Posicionamiento Preciso (basada en Sistemas de Visión):</w:t>
            </w:r>
            <w:r w:rsidR="2B61D87B">
              <w:tab/>
            </w:r>
            <w:r w:rsidR="2B61D87B">
              <w:fldChar w:fldCharType="begin"/>
            </w:r>
            <w:r w:rsidR="2B61D87B">
              <w:instrText>PAGEREF _Toc1973193267 \h</w:instrText>
            </w:r>
            <w:r w:rsidR="2B61D87B">
              <w:fldChar w:fldCharType="separate"/>
            </w:r>
            <w:r w:rsidRPr="65BB3AAD">
              <w:rPr>
                <w:rStyle w:val="Hipervnculo"/>
              </w:rPr>
              <w:t>17</w:t>
            </w:r>
            <w:r w:rsidR="2B61D87B">
              <w:fldChar w:fldCharType="end"/>
            </w:r>
          </w:hyperlink>
        </w:p>
        <w:p w14:paraId="462A28C3" w14:textId="210D014C" w:rsidR="2B61D87B" w:rsidRDefault="65BB3AAD" w:rsidP="2B61D87B">
          <w:pPr>
            <w:pStyle w:val="TDC2"/>
            <w:tabs>
              <w:tab w:val="right" w:leader="dot" w:pos="8490"/>
            </w:tabs>
            <w:rPr>
              <w:rStyle w:val="Hipervnculo"/>
            </w:rPr>
          </w:pPr>
          <w:hyperlink w:anchor="_Toc1602713869">
            <w:r w:rsidRPr="65BB3AAD">
              <w:rPr>
                <w:rStyle w:val="Hipervnculo"/>
              </w:rPr>
              <w:t>Organización de la Información</w:t>
            </w:r>
            <w:r w:rsidR="2B61D87B">
              <w:tab/>
            </w:r>
            <w:r w:rsidR="2B61D87B">
              <w:fldChar w:fldCharType="begin"/>
            </w:r>
            <w:r w:rsidR="2B61D87B">
              <w:instrText>PAGEREF _Toc1602713869 \h</w:instrText>
            </w:r>
            <w:r w:rsidR="2B61D87B">
              <w:fldChar w:fldCharType="separate"/>
            </w:r>
            <w:r w:rsidRPr="65BB3AAD">
              <w:rPr>
                <w:rStyle w:val="Hipervnculo"/>
              </w:rPr>
              <w:t>17</w:t>
            </w:r>
            <w:r w:rsidR="2B61D87B">
              <w:fldChar w:fldCharType="end"/>
            </w:r>
          </w:hyperlink>
        </w:p>
        <w:p w14:paraId="4033E703" w14:textId="4D156A97" w:rsidR="2B61D87B" w:rsidRDefault="65BB3AAD" w:rsidP="2B61D87B">
          <w:pPr>
            <w:pStyle w:val="TDC3"/>
            <w:tabs>
              <w:tab w:val="right" w:leader="dot" w:pos="8490"/>
            </w:tabs>
            <w:rPr>
              <w:rStyle w:val="Hipervnculo"/>
            </w:rPr>
          </w:pPr>
          <w:hyperlink w:anchor="_Toc1836271321">
            <w:r w:rsidRPr="65BB3AAD">
              <w:rPr>
                <w:rStyle w:val="Hipervnculo"/>
              </w:rPr>
              <w:t>Grupos:</w:t>
            </w:r>
            <w:r w:rsidR="2B61D87B">
              <w:tab/>
            </w:r>
            <w:r w:rsidR="2B61D87B">
              <w:fldChar w:fldCharType="begin"/>
            </w:r>
            <w:r w:rsidR="2B61D87B">
              <w:instrText>PAGEREF _Toc1836271321 \h</w:instrText>
            </w:r>
            <w:r w:rsidR="2B61D87B">
              <w:fldChar w:fldCharType="separate"/>
            </w:r>
            <w:r w:rsidRPr="65BB3AAD">
              <w:rPr>
                <w:rStyle w:val="Hipervnculo"/>
              </w:rPr>
              <w:t>17</w:t>
            </w:r>
            <w:r w:rsidR="2B61D87B">
              <w:fldChar w:fldCharType="end"/>
            </w:r>
          </w:hyperlink>
        </w:p>
        <w:p w14:paraId="28D2BADF" w14:textId="1589A418" w:rsidR="2B61D87B" w:rsidRDefault="65BB3AAD" w:rsidP="65BB3AAD">
          <w:pPr>
            <w:pStyle w:val="TDC3"/>
            <w:tabs>
              <w:tab w:val="right" w:leader="dot" w:pos="8490"/>
            </w:tabs>
            <w:rPr>
              <w:rStyle w:val="Hipervnculo"/>
            </w:rPr>
          </w:pPr>
          <w:hyperlink w:anchor="_Toc1849054262">
            <w:r w:rsidRPr="65BB3AAD">
              <w:rPr>
                <w:rStyle w:val="Hipervnculo"/>
              </w:rPr>
              <w:t>Listas:</w:t>
            </w:r>
            <w:r w:rsidR="2B61D87B">
              <w:tab/>
            </w:r>
            <w:r w:rsidR="2B61D87B">
              <w:fldChar w:fldCharType="begin"/>
            </w:r>
            <w:r w:rsidR="2B61D87B">
              <w:instrText>PAGEREF _Toc1849054262 \h</w:instrText>
            </w:r>
            <w:r w:rsidR="2B61D87B">
              <w:fldChar w:fldCharType="separate"/>
            </w:r>
            <w:r w:rsidRPr="65BB3AAD">
              <w:rPr>
                <w:rStyle w:val="Hipervnculo"/>
              </w:rPr>
              <w:t>18</w:t>
            </w:r>
            <w:r w:rsidR="2B61D87B">
              <w:fldChar w:fldCharType="end"/>
            </w:r>
          </w:hyperlink>
        </w:p>
        <w:p w14:paraId="177BA9AC" w14:textId="5503E481" w:rsidR="2B61D87B" w:rsidRDefault="65BB3AAD" w:rsidP="65BB3AAD">
          <w:pPr>
            <w:pStyle w:val="TDC3"/>
            <w:tabs>
              <w:tab w:val="right" w:leader="dot" w:pos="8490"/>
            </w:tabs>
            <w:rPr>
              <w:rStyle w:val="Hipervnculo"/>
            </w:rPr>
          </w:pPr>
          <w:hyperlink w:anchor="_Toc1128769502">
            <w:r w:rsidRPr="65BB3AAD">
              <w:rPr>
                <w:rStyle w:val="Hipervnculo"/>
              </w:rPr>
              <w:t>Tablas:</w:t>
            </w:r>
            <w:r w:rsidR="2B61D87B">
              <w:tab/>
            </w:r>
            <w:r w:rsidR="2B61D87B">
              <w:fldChar w:fldCharType="begin"/>
            </w:r>
            <w:r w:rsidR="2B61D87B">
              <w:instrText>PAGEREF _Toc1128769502 \h</w:instrText>
            </w:r>
            <w:r w:rsidR="2B61D87B">
              <w:fldChar w:fldCharType="separate"/>
            </w:r>
            <w:r w:rsidRPr="65BB3AAD">
              <w:rPr>
                <w:rStyle w:val="Hipervnculo"/>
              </w:rPr>
              <w:t>19</w:t>
            </w:r>
            <w:r w:rsidR="2B61D87B">
              <w:fldChar w:fldCharType="end"/>
            </w:r>
          </w:hyperlink>
        </w:p>
        <w:p w14:paraId="524AA776" w14:textId="5218CD31" w:rsidR="2B61D87B" w:rsidRDefault="65BB3AAD" w:rsidP="2B61D87B">
          <w:pPr>
            <w:pStyle w:val="TDC2"/>
            <w:tabs>
              <w:tab w:val="right" w:leader="dot" w:pos="8490"/>
            </w:tabs>
            <w:rPr>
              <w:rStyle w:val="Hipervnculo"/>
            </w:rPr>
          </w:pPr>
          <w:hyperlink w:anchor="_Toc195379122">
            <w:r w:rsidRPr="65BB3AAD">
              <w:rPr>
                <w:rStyle w:val="Hipervnculo"/>
              </w:rPr>
              <w:t>Lógica de la Planta: Diagrama de Procesos a Alto Nivel</w:t>
            </w:r>
            <w:r w:rsidR="2B61D87B">
              <w:tab/>
            </w:r>
            <w:r w:rsidR="2B61D87B">
              <w:fldChar w:fldCharType="begin"/>
            </w:r>
            <w:r w:rsidR="2B61D87B">
              <w:instrText>PAGEREF _Toc195379122 \h</w:instrText>
            </w:r>
            <w:r w:rsidR="2B61D87B">
              <w:fldChar w:fldCharType="separate"/>
            </w:r>
            <w:r w:rsidRPr="65BB3AAD">
              <w:rPr>
                <w:rStyle w:val="Hipervnculo"/>
              </w:rPr>
              <w:t>19</w:t>
            </w:r>
            <w:r w:rsidR="2B61D87B">
              <w:fldChar w:fldCharType="end"/>
            </w:r>
          </w:hyperlink>
        </w:p>
        <w:p w14:paraId="6917ED01" w14:textId="6EEAF1D6" w:rsidR="2B61D87B" w:rsidRDefault="65BB3AAD" w:rsidP="65BB3AAD">
          <w:pPr>
            <w:pStyle w:val="TDC2"/>
            <w:tabs>
              <w:tab w:val="right" w:leader="dot" w:pos="8490"/>
            </w:tabs>
            <w:rPr>
              <w:rStyle w:val="Hipervnculo"/>
            </w:rPr>
          </w:pPr>
          <w:hyperlink w:anchor="_Toc2067657100">
            <w:r w:rsidRPr="65BB3AAD">
              <w:rPr>
                <w:rStyle w:val="Hipervnculo"/>
              </w:rPr>
              <w:t>Planificación y Gestión del Proyecto</w:t>
            </w:r>
            <w:r w:rsidR="2B61D87B">
              <w:tab/>
            </w:r>
            <w:r w:rsidR="2B61D87B">
              <w:fldChar w:fldCharType="begin"/>
            </w:r>
            <w:r w:rsidR="2B61D87B">
              <w:instrText>PAGEREF _Toc2067657100 \h</w:instrText>
            </w:r>
            <w:r w:rsidR="2B61D87B">
              <w:fldChar w:fldCharType="separate"/>
            </w:r>
            <w:r w:rsidRPr="65BB3AAD">
              <w:rPr>
                <w:rStyle w:val="Hipervnculo"/>
              </w:rPr>
              <w:t>20</w:t>
            </w:r>
            <w:r w:rsidR="2B61D87B">
              <w:fldChar w:fldCharType="end"/>
            </w:r>
          </w:hyperlink>
        </w:p>
        <w:p w14:paraId="0A7700F3" w14:textId="3E8D9F61" w:rsidR="2B61D87B" w:rsidRDefault="65BB3AAD" w:rsidP="2B61D87B">
          <w:pPr>
            <w:pStyle w:val="TDC3"/>
            <w:tabs>
              <w:tab w:val="right" w:leader="dot" w:pos="8490"/>
            </w:tabs>
            <w:rPr>
              <w:rStyle w:val="Hipervnculo"/>
            </w:rPr>
          </w:pPr>
          <w:hyperlink w:anchor="_Toc362498009">
            <w:r w:rsidRPr="65BB3AAD">
              <w:rPr>
                <w:rStyle w:val="Hipervnculo"/>
              </w:rPr>
              <w:t>Plan Detallado de Implementación</w:t>
            </w:r>
            <w:r w:rsidR="2B61D87B">
              <w:tab/>
            </w:r>
            <w:r w:rsidR="2B61D87B">
              <w:fldChar w:fldCharType="begin"/>
            </w:r>
            <w:r w:rsidR="2B61D87B">
              <w:instrText>PAGEREF _Toc362498009 \h</w:instrText>
            </w:r>
            <w:r w:rsidR="2B61D87B">
              <w:fldChar w:fldCharType="separate"/>
            </w:r>
            <w:r w:rsidRPr="65BB3AAD">
              <w:rPr>
                <w:rStyle w:val="Hipervnculo"/>
              </w:rPr>
              <w:t>20</w:t>
            </w:r>
            <w:r w:rsidR="2B61D87B">
              <w:fldChar w:fldCharType="end"/>
            </w:r>
          </w:hyperlink>
        </w:p>
        <w:p w14:paraId="64F90AA6" w14:textId="7EA5CB46" w:rsidR="2B61D87B" w:rsidRDefault="65BB3AAD" w:rsidP="65BB3AAD">
          <w:pPr>
            <w:pStyle w:val="TDC1"/>
            <w:tabs>
              <w:tab w:val="right" w:leader="dot" w:pos="8490"/>
            </w:tabs>
            <w:rPr>
              <w:rStyle w:val="Hipervnculo"/>
            </w:rPr>
          </w:pPr>
          <w:hyperlink w:anchor="_Toc573347688">
            <w:r w:rsidRPr="65BB3AAD">
              <w:rPr>
                <w:rStyle w:val="Hipervnculo"/>
              </w:rPr>
              <w:t>Pruebas y validación</w:t>
            </w:r>
            <w:r w:rsidR="2B61D87B">
              <w:tab/>
            </w:r>
            <w:r w:rsidR="2B61D87B">
              <w:fldChar w:fldCharType="begin"/>
            </w:r>
            <w:r w:rsidR="2B61D87B">
              <w:instrText>PAGEREF _Toc573347688 \h</w:instrText>
            </w:r>
            <w:r w:rsidR="2B61D87B">
              <w:fldChar w:fldCharType="separate"/>
            </w:r>
            <w:r w:rsidRPr="65BB3AAD">
              <w:rPr>
                <w:rStyle w:val="Hipervnculo"/>
              </w:rPr>
              <w:t>22</w:t>
            </w:r>
            <w:r w:rsidR="2B61D87B">
              <w:fldChar w:fldCharType="end"/>
            </w:r>
          </w:hyperlink>
        </w:p>
        <w:p w14:paraId="16E78E9E" w14:textId="4BD57896" w:rsidR="2B61D87B" w:rsidRDefault="65BB3AAD" w:rsidP="2B61D87B">
          <w:pPr>
            <w:pStyle w:val="TDC2"/>
            <w:tabs>
              <w:tab w:val="right" w:leader="dot" w:pos="8490"/>
            </w:tabs>
            <w:rPr>
              <w:rStyle w:val="Hipervnculo"/>
            </w:rPr>
          </w:pPr>
          <w:hyperlink w:anchor="_Toc631113172">
            <w:r w:rsidRPr="65BB3AAD">
              <w:rPr>
                <w:rStyle w:val="Hipervnculo"/>
              </w:rPr>
              <w:t>Estrategia de pruebas y criterios de éxito</w:t>
            </w:r>
            <w:r w:rsidR="2B61D87B">
              <w:tab/>
            </w:r>
            <w:r w:rsidR="2B61D87B">
              <w:fldChar w:fldCharType="begin"/>
            </w:r>
            <w:r w:rsidR="2B61D87B">
              <w:instrText>PAGEREF _Toc631113172 \h</w:instrText>
            </w:r>
            <w:r w:rsidR="2B61D87B">
              <w:fldChar w:fldCharType="separate"/>
            </w:r>
            <w:r w:rsidRPr="65BB3AAD">
              <w:rPr>
                <w:rStyle w:val="Hipervnculo"/>
              </w:rPr>
              <w:t>22</w:t>
            </w:r>
            <w:r w:rsidR="2B61D87B">
              <w:fldChar w:fldCharType="end"/>
            </w:r>
          </w:hyperlink>
        </w:p>
        <w:p w14:paraId="7598E372" w14:textId="5C2E62AE" w:rsidR="2B61D87B" w:rsidRDefault="65BB3AAD" w:rsidP="2B61D87B">
          <w:pPr>
            <w:pStyle w:val="TDC3"/>
            <w:tabs>
              <w:tab w:val="right" w:leader="dot" w:pos="8490"/>
            </w:tabs>
            <w:rPr>
              <w:rStyle w:val="Hipervnculo"/>
            </w:rPr>
          </w:pPr>
          <w:hyperlink w:anchor="_Toc946303076">
            <w:r w:rsidRPr="65BB3AAD">
              <w:rPr>
                <w:rStyle w:val="Hipervnculo"/>
              </w:rPr>
              <w:t>Pruebas unitarias</w:t>
            </w:r>
            <w:r w:rsidR="2B61D87B">
              <w:tab/>
            </w:r>
            <w:r w:rsidR="2B61D87B">
              <w:fldChar w:fldCharType="begin"/>
            </w:r>
            <w:r w:rsidR="2B61D87B">
              <w:instrText>PAGEREF _Toc946303076 \h</w:instrText>
            </w:r>
            <w:r w:rsidR="2B61D87B">
              <w:fldChar w:fldCharType="separate"/>
            </w:r>
            <w:r w:rsidRPr="65BB3AAD">
              <w:rPr>
                <w:rStyle w:val="Hipervnculo"/>
              </w:rPr>
              <w:t>22</w:t>
            </w:r>
            <w:r w:rsidR="2B61D87B">
              <w:fldChar w:fldCharType="end"/>
            </w:r>
          </w:hyperlink>
        </w:p>
        <w:p w14:paraId="132546E2" w14:textId="2527DFF1" w:rsidR="2B61D87B" w:rsidRDefault="65BB3AAD" w:rsidP="2B61D87B">
          <w:pPr>
            <w:pStyle w:val="TDC3"/>
            <w:tabs>
              <w:tab w:val="right" w:leader="dot" w:pos="8490"/>
            </w:tabs>
            <w:rPr>
              <w:rStyle w:val="Hipervnculo"/>
            </w:rPr>
          </w:pPr>
          <w:hyperlink w:anchor="_Toc580858011">
            <w:r w:rsidRPr="65BB3AAD">
              <w:rPr>
                <w:rStyle w:val="Hipervnculo"/>
              </w:rPr>
              <w:t>Pruebas de integración</w:t>
            </w:r>
            <w:r w:rsidR="2B61D87B">
              <w:tab/>
            </w:r>
            <w:r w:rsidR="2B61D87B">
              <w:fldChar w:fldCharType="begin"/>
            </w:r>
            <w:r w:rsidR="2B61D87B">
              <w:instrText>PAGEREF _Toc580858011 \h</w:instrText>
            </w:r>
            <w:r w:rsidR="2B61D87B">
              <w:fldChar w:fldCharType="separate"/>
            </w:r>
            <w:r w:rsidRPr="65BB3AAD">
              <w:rPr>
                <w:rStyle w:val="Hipervnculo"/>
              </w:rPr>
              <w:t>22</w:t>
            </w:r>
            <w:r w:rsidR="2B61D87B">
              <w:fldChar w:fldCharType="end"/>
            </w:r>
          </w:hyperlink>
        </w:p>
        <w:p w14:paraId="2D4B086A" w14:textId="58B08249" w:rsidR="2B61D87B" w:rsidRDefault="65BB3AAD" w:rsidP="65BB3AAD">
          <w:pPr>
            <w:pStyle w:val="TDC3"/>
            <w:tabs>
              <w:tab w:val="right" w:leader="dot" w:pos="8490"/>
            </w:tabs>
            <w:rPr>
              <w:rStyle w:val="Hipervnculo"/>
            </w:rPr>
          </w:pPr>
          <w:hyperlink w:anchor="_Toc2122171657">
            <w:r w:rsidRPr="65BB3AAD">
              <w:rPr>
                <w:rStyle w:val="Hipervnculo"/>
              </w:rPr>
              <w:t>Pruebas de rendimiento</w:t>
            </w:r>
            <w:r w:rsidR="2B61D87B">
              <w:tab/>
            </w:r>
            <w:r w:rsidR="2B61D87B">
              <w:fldChar w:fldCharType="begin"/>
            </w:r>
            <w:r w:rsidR="2B61D87B">
              <w:instrText>PAGEREF _Toc2122171657 \h</w:instrText>
            </w:r>
            <w:r w:rsidR="2B61D87B">
              <w:fldChar w:fldCharType="separate"/>
            </w:r>
            <w:r w:rsidRPr="65BB3AAD">
              <w:rPr>
                <w:rStyle w:val="Hipervnculo"/>
              </w:rPr>
              <w:t>23</w:t>
            </w:r>
            <w:r w:rsidR="2B61D87B">
              <w:fldChar w:fldCharType="end"/>
            </w:r>
          </w:hyperlink>
        </w:p>
        <w:p w14:paraId="16C5CD0A" w14:textId="70FCFEB7" w:rsidR="2B61D87B" w:rsidRDefault="65BB3AAD" w:rsidP="65BB3AAD">
          <w:pPr>
            <w:pStyle w:val="TDC3"/>
            <w:tabs>
              <w:tab w:val="right" w:leader="dot" w:pos="8490"/>
            </w:tabs>
            <w:rPr>
              <w:rStyle w:val="Hipervnculo"/>
            </w:rPr>
          </w:pPr>
          <w:hyperlink w:anchor="_Toc920392622">
            <w:r w:rsidRPr="65BB3AAD">
              <w:rPr>
                <w:rStyle w:val="Hipervnculo"/>
              </w:rPr>
              <w:t>Criterios de éxito</w:t>
            </w:r>
            <w:r w:rsidR="2B61D87B">
              <w:tab/>
            </w:r>
            <w:r w:rsidR="2B61D87B">
              <w:fldChar w:fldCharType="begin"/>
            </w:r>
            <w:r w:rsidR="2B61D87B">
              <w:instrText>PAGEREF _Toc920392622 \h</w:instrText>
            </w:r>
            <w:r w:rsidR="2B61D87B">
              <w:fldChar w:fldCharType="separate"/>
            </w:r>
            <w:r w:rsidRPr="65BB3AAD">
              <w:rPr>
                <w:rStyle w:val="Hipervnculo"/>
              </w:rPr>
              <w:t>23</w:t>
            </w:r>
            <w:r w:rsidR="2B61D87B">
              <w:fldChar w:fldCharType="end"/>
            </w:r>
          </w:hyperlink>
        </w:p>
        <w:p w14:paraId="0E25986C" w14:textId="6CD81016" w:rsidR="2B61D87B" w:rsidRDefault="65BB3AAD" w:rsidP="2B61D87B">
          <w:pPr>
            <w:pStyle w:val="TDC2"/>
            <w:tabs>
              <w:tab w:val="right" w:leader="dot" w:pos="8490"/>
            </w:tabs>
            <w:rPr>
              <w:rStyle w:val="Hipervnculo"/>
            </w:rPr>
          </w:pPr>
          <w:hyperlink w:anchor="_Toc1094804415">
            <w:r w:rsidRPr="65BB3AAD">
              <w:rPr>
                <w:rStyle w:val="Hipervnculo"/>
              </w:rPr>
              <w:t>Descripción de la simulación del proceso de producción en el simulador de FlexSim</w:t>
            </w:r>
            <w:r w:rsidR="2B61D87B">
              <w:tab/>
            </w:r>
            <w:r w:rsidR="2B61D87B">
              <w:fldChar w:fldCharType="begin"/>
            </w:r>
            <w:r w:rsidR="2B61D87B">
              <w:instrText>PAGEREF _Toc1094804415 \h</w:instrText>
            </w:r>
            <w:r w:rsidR="2B61D87B">
              <w:fldChar w:fldCharType="separate"/>
            </w:r>
            <w:r w:rsidRPr="65BB3AAD">
              <w:rPr>
                <w:rStyle w:val="Hipervnculo"/>
              </w:rPr>
              <w:t>23</w:t>
            </w:r>
            <w:r w:rsidR="2B61D87B">
              <w:fldChar w:fldCharType="end"/>
            </w:r>
          </w:hyperlink>
        </w:p>
        <w:p w14:paraId="312EC538" w14:textId="094C4CA3" w:rsidR="2B61D87B" w:rsidRDefault="65BB3AAD" w:rsidP="65BB3AAD">
          <w:pPr>
            <w:pStyle w:val="TDC3"/>
            <w:tabs>
              <w:tab w:val="right" w:leader="dot" w:pos="8490"/>
            </w:tabs>
            <w:rPr>
              <w:rStyle w:val="Hipervnculo"/>
            </w:rPr>
          </w:pPr>
          <w:hyperlink w:anchor="_Toc1374946410">
            <w:r w:rsidRPr="65BB3AAD">
              <w:rPr>
                <w:rStyle w:val="Hipervnculo"/>
              </w:rPr>
              <w:t>Inicio y configuración</w:t>
            </w:r>
            <w:r w:rsidR="2B61D87B">
              <w:tab/>
            </w:r>
            <w:r w:rsidR="2B61D87B">
              <w:fldChar w:fldCharType="begin"/>
            </w:r>
            <w:r w:rsidR="2B61D87B">
              <w:instrText>PAGEREF _Toc1374946410 \h</w:instrText>
            </w:r>
            <w:r w:rsidR="2B61D87B">
              <w:fldChar w:fldCharType="separate"/>
            </w:r>
            <w:r w:rsidRPr="65BB3AAD">
              <w:rPr>
                <w:rStyle w:val="Hipervnculo"/>
              </w:rPr>
              <w:t>23</w:t>
            </w:r>
            <w:r w:rsidR="2B61D87B">
              <w:fldChar w:fldCharType="end"/>
            </w:r>
          </w:hyperlink>
        </w:p>
        <w:p w14:paraId="1AFB972E" w14:textId="484E6FD4" w:rsidR="2B61D87B" w:rsidRDefault="65BB3AAD" w:rsidP="2B61D87B">
          <w:pPr>
            <w:pStyle w:val="TDC3"/>
            <w:tabs>
              <w:tab w:val="right" w:leader="dot" w:pos="8490"/>
            </w:tabs>
            <w:rPr>
              <w:rStyle w:val="Hipervnculo"/>
            </w:rPr>
          </w:pPr>
          <w:hyperlink w:anchor="_Toc2083945830">
            <w:r w:rsidRPr="65BB3AAD">
              <w:rPr>
                <w:rStyle w:val="Hipervnculo"/>
              </w:rPr>
              <w:t>Duración de la simulación</w:t>
            </w:r>
            <w:r w:rsidR="2B61D87B">
              <w:tab/>
            </w:r>
            <w:r w:rsidR="2B61D87B">
              <w:fldChar w:fldCharType="begin"/>
            </w:r>
            <w:r w:rsidR="2B61D87B">
              <w:instrText>PAGEREF _Toc2083945830 \h</w:instrText>
            </w:r>
            <w:r w:rsidR="2B61D87B">
              <w:fldChar w:fldCharType="separate"/>
            </w:r>
            <w:r w:rsidRPr="65BB3AAD">
              <w:rPr>
                <w:rStyle w:val="Hipervnculo"/>
              </w:rPr>
              <w:t>24</w:t>
            </w:r>
            <w:r w:rsidR="2B61D87B">
              <w:fldChar w:fldCharType="end"/>
            </w:r>
          </w:hyperlink>
        </w:p>
        <w:p w14:paraId="41234121" w14:textId="67BA5CF0" w:rsidR="2B61D87B" w:rsidRDefault="65BB3AAD" w:rsidP="2B61D87B">
          <w:pPr>
            <w:pStyle w:val="TDC3"/>
            <w:tabs>
              <w:tab w:val="right" w:leader="dot" w:pos="8490"/>
            </w:tabs>
            <w:rPr>
              <w:rStyle w:val="Hipervnculo"/>
            </w:rPr>
          </w:pPr>
          <w:hyperlink w:anchor="_Toc1800708918">
            <w:r w:rsidRPr="65BB3AAD">
              <w:rPr>
                <w:rStyle w:val="Hipervnculo"/>
              </w:rPr>
              <w:t>Visualización y dashboards</w:t>
            </w:r>
            <w:r w:rsidR="2B61D87B">
              <w:tab/>
            </w:r>
            <w:r w:rsidR="2B61D87B">
              <w:fldChar w:fldCharType="begin"/>
            </w:r>
            <w:r w:rsidR="2B61D87B">
              <w:instrText>PAGEREF _Toc1800708918 \h</w:instrText>
            </w:r>
            <w:r w:rsidR="2B61D87B">
              <w:fldChar w:fldCharType="separate"/>
            </w:r>
            <w:r w:rsidRPr="65BB3AAD">
              <w:rPr>
                <w:rStyle w:val="Hipervnculo"/>
              </w:rPr>
              <w:t>24</w:t>
            </w:r>
            <w:r w:rsidR="2B61D87B">
              <w:fldChar w:fldCharType="end"/>
            </w:r>
          </w:hyperlink>
        </w:p>
        <w:p w14:paraId="193E2DF8" w14:textId="765D30E5" w:rsidR="2B61D87B" w:rsidRDefault="65BB3AAD" w:rsidP="65BB3AAD">
          <w:pPr>
            <w:pStyle w:val="TDC2"/>
            <w:tabs>
              <w:tab w:val="right" w:leader="dot" w:pos="8490"/>
            </w:tabs>
            <w:rPr>
              <w:rStyle w:val="Hipervnculo"/>
            </w:rPr>
          </w:pPr>
          <w:hyperlink w:anchor="_Toc1672642797">
            <w:r w:rsidRPr="65BB3AAD">
              <w:rPr>
                <w:rStyle w:val="Hipervnculo"/>
              </w:rPr>
              <w:t>Análisis y validación de los resultados obtenidos</w:t>
            </w:r>
            <w:r w:rsidR="2B61D87B">
              <w:tab/>
            </w:r>
            <w:r w:rsidR="2B61D87B">
              <w:fldChar w:fldCharType="begin"/>
            </w:r>
            <w:r w:rsidR="2B61D87B">
              <w:instrText>PAGEREF _Toc1672642797 \h</w:instrText>
            </w:r>
            <w:r w:rsidR="2B61D87B">
              <w:fldChar w:fldCharType="separate"/>
            </w:r>
            <w:r w:rsidRPr="65BB3AAD">
              <w:rPr>
                <w:rStyle w:val="Hipervnculo"/>
              </w:rPr>
              <w:t>24</w:t>
            </w:r>
            <w:r w:rsidR="2B61D87B">
              <w:fldChar w:fldCharType="end"/>
            </w:r>
          </w:hyperlink>
        </w:p>
        <w:p w14:paraId="5BDEF1CE" w14:textId="4F9E1CA4" w:rsidR="2B61D87B" w:rsidRDefault="65BB3AAD" w:rsidP="2B61D87B">
          <w:pPr>
            <w:pStyle w:val="TDC3"/>
            <w:tabs>
              <w:tab w:val="right" w:leader="dot" w:pos="8490"/>
            </w:tabs>
            <w:rPr>
              <w:rStyle w:val="Hipervnculo"/>
            </w:rPr>
          </w:pPr>
          <w:hyperlink w:anchor="_Toc1809950957">
            <w:r w:rsidRPr="65BB3AAD">
              <w:rPr>
                <w:rStyle w:val="Hipervnculo"/>
              </w:rPr>
              <w:t>Sin intervención humana</w:t>
            </w:r>
            <w:r w:rsidR="2B61D87B">
              <w:tab/>
            </w:r>
            <w:r w:rsidR="2B61D87B">
              <w:fldChar w:fldCharType="begin"/>
            </w:r>
            <w:r w:rsidR="2B61D87B">
              <w:instrText>PAGEREF _Toc1809950957 \h</w:instrText>
            </w:r>
            <w:r w:rsidR="2B61D87B">
              <w:fldChar w:fldCharType="separate"/>
            </w:r>
            <w:r w:rsidRPr="65BB3AAD">
              <w:rPr>
                <w:rStyle w:val="Hipervnculo"/>
              </w:rPr>
              <w:t>24</w:t>
            </w:r>
            <w:r w:rsidR="2B61D87B">
              <w:fldChar w:fldCharType="end"/>
            </w:r>
          </w:hyperlink>
        </w:p>
        <w:p w14:paraId="009E94B8" w14:textId="2DE5B506" w:rsidR="2B61D87B" w:rsidRDefault="65BB3AAD" w:rsidP="2B61D87B">
          <w:pPr>
            <w:pStyle w:val="TDC3"/>
            <w:tabs>
              <w:tab w:val="right" w:leader="dot" w:pos="8490"/>
            </w:tabs>
            <w:rPr>
              <w:rStyle w:val="Hipervnculo"/>
            </w:rPr>
          </w:pPr>
          <w:hyperlink w:anchor="_Toc1122029216">
            <w:r w:rsidRPr="65BB3AAD">
              <w:rPr>
                <w:rStyle w:val="Hipervnculo"/>
              </w:rPr>
              <w:t>Control total de inventario</w:t>
            </w:r>
            <w:r w:rsidR="2B61D87B">
              <w:tab/>
            </w:r>
            <w:r w:rsidR="2B61D87B">
              <w:fldChar w:fldCharType="begin"/>
            </w:r>
            <w:r w:rsidR="2B61D87B">
              <w:instrText>PAGEREF _Toc1122029216 \h</w:instrText>
            </w:r>
            <w:r w:rsidR="2B61D87B">
              <w:fldChar w:fldCharType="separate"/>
            </w:r>
            <w:r w:rsidRPr="65BB3AAD">
              <w:rPr>
                <w:rStyle w:val="Hipervnculo"/>
              </w:rPr>
              <w:t>24</w:t>
            </w:r>
            <w:r w:rsidR="2B61D87B">
              <w:fldChar w:fldCharType="end"/>
            </w:r>
          </w:hyperlink>
        </w:p>
        <w:p w14:paraId="6E8825FF" w14:textId="23153F6B" w:rsidR="2B61D87B" w:rsidRDefault="65BB3AAD" w:rsidP="65BB3AAD">
          <w:pPr>
            <w:pStyle w:val="TDC3"/>
            <w:tabs>
              <w:tab w:val="right" w:leader="dot" w:pos="8490"/>
            </w:tabs>
            <w:rPr>
              <w:rStyle w:val="Hipervnculo"/>
            </w:rPr>
          </w:pPr>
          <w:hyperlink w:anchor="_Toc1106319516">
            <w:r w:rsidRPr="65BB3AAD">
              <w:rPr>
                <w:rStyle w:val="Hipervnculo"/>
              </w:rPr>
              <w:t>Sin errores en las órdenes de producción</w:t>
            </w:r>
            <w:r w:rsidR="2B61D87B">
              <w:tab/>
            </w:r>
            <w:r w:rsidR="2B61D87B">
              <w:fldChar w:fldCharType="begin"/>
            </w:r>
            <w:r w:rsidR="2B61D87B">
              <w:instrText>PAGEREF _Toc1106319516 \h</w:instrText>
            </w:r>
            <w:r w:rsidR="2B61D87B">
              <w:fldChar w:fldCharType="separate"/>
            </w:r>
            <w:r w:rsidRPr="65BB3AAD">
              <w:rPr>
                <w:rStyle w:val="Hipervnculo"/>
              </w:rPr>
              <w:t>25</w:t>
            </w:r>
            <w:r w:rsidR="2B61D87B">
              <w:fldChar w:fldCharType="end"/>
            </w:r>
          </w:hyperlink>
        </w:p>
        <w:p w14:paraId="4003DAAF" w14:textId="4DCC478C" w:rsidR="2B61D87B" w:rsidRDefault="65BB3AAD" w:rsidP="65BB3AAD">
          <w:pPr>
            <w:pStyle w:val="TDC3"/>
            <w:tabs>
              <w:tab w:val="right" w:leader="dot" w:pos="8490"/>
            </w:tabs>
            <w:rPr>
              <w:rStyle w:val="Hipervnculo"/>
            </w:rPr>
          </w:pPr>
          <w:hyperlink w:anchor="_Toc294525518">
            <w:r w:rsidRPr="65BB3AAD">
              <w:rPr>
                <w:rStyle w:val="Hipervnculo"/>
              </w:rPr>
              <w:t>Reducción del lead time</w:t>
            </w:r>
            <w:r w:rsidR="2B61D87B">
              <w:tab/>
            </w:r>
            <w:r w:rsidR="2B61D87B">
              <w:fldChar w:fldCharType="begin"/>
            </w:r>
            <w:r w:rsidR="2B61D87B">
              <w:instrText>PAGEREF _Toc294525518 \h</w:instrText>
            </w:r>
            <w:r w:rsidR="2B61D87B">
              <w:fldChar w:fldCharType="separate"/>
            </w:r>
            <w:r w:rsidRPr="65BB3AAD">
              <w:rPr>
                <w:rStyle w:val="Hipervnculo"/>
              </w:rPr>
              <w:t>25</w:t>
            </w:r>
            <w:r w:rsidR="2B61D87B">
              <w:fldChar w:fldCharType="end"/>
            </w:r>
          </w:hyperlink>
        </w:p>
        <w:p w14:paraId="21CE3ED0" w14:textId="7C3B420E" w:rsidR="65BB3AAD" w:rsidRDefault="65BB3AAD" w:rsidP="65BB3AAD">
          <w:pPr>
            <w:pStyle w:val="TDC3"/>
            <w:tabs>
              <w:tab w:val="right" w:leader="dot" w:pos="8490"/>
            </w:tabs>
            <w:rPr>
              <w:rStyle w:val="Hipervnculo"/>
            </w:rPr>
          </w:pPr>
          <w:hyperlink w:anchor="_Toc1395171218">
            <w:r w:rsidRPr="65BB3AAD">
              <w:rPr>
                <w:rStyle w:val="Hipervnculo"/>
              </w:rPr>
              <w:t>Reorganización dinámica sin parar producción</w:t>
            </w:r>
            <w:r>
              <w:tab/>
            </w:r>
            <w:r>
              <w:fldChar w:fldCharType="begin"/>
            </w:r>
            <w:r>
              <w:instrText>PAGEREF _Toc1395171218 \h</w:instrText>
            </w:r>
            <w:r>
              <w:fldChar w:fldCharType="separate"/>
            </w:r>
            <w:r w:rsidRPr="65BB3AAD">
              <w:rPr>
                <w:rStyle w:val="Hipervnculo"/>
              </w:rPr>
              <w:t>25</w:t>
            </w:r>
            <w:r>
              <w:fldChar w:fldCharType="end"/>
            </w:r>
          </w:hyperlink>
        </w:p>
        <w:p w14:paraId="4BA67AA4" w14:textId="701E87E7" w:rsidR="65BB3AAD" w:rsidRDefault="65BB3AAD" w:rsidP="65BB3AAD">
          <w:pPr>
            <w:pStyle w:val="TDC3"/>
            <w:tabs>
              <w:tab w:val="right" w:leader="dot" w:pos="8490"/>
            </w:tabs>
            <w:rPr>
              <w:rStyle w:val="Hipervnculo"/>
            </w:rPr>
          </w:pPr>
          <w:hyperlink w:anchor="_Toc1263079504">
            <w:r w:rsidRPr="65BB3AAD">
              <w:rPr>
                <w:rStyle w:val="Hipervnculo"/>
              </w:rPr>
              <w:t>Adaptación automatizada a tarifas energéticas</w:t>
            </w:r>
            <w:r>
              <w:tab/>
            </w:r>
            <w:r>
              <w:fldChar w:fldCharType="begin"/>
            </w:r>
            <w:r>
              <w:instrText>PAGEREF _Toc1263079504 \h</w:instrText>
            </w:r>
            <w:r>
              <w:fldChar w:fldCharType="separate"/>
            </w:r>
            <w:r w:rsidRPr="65BB3AAD">
              <w:rPr>
                <w:rStyle w:val="Hipervnculo"/>
              </w:rPr>
              <w:t>25</w:t>
            </w:r>
            <w:r>
              <w:fldChar w:fldCharType="end"/>
            </w:r>
          </w:hyperlink>
        </w:p>
        <w:p w14:paraId="106F175A" w14:textId="66198A00" w:rsidR="65BB3AAD" w:rsidRDefault="65BB3AAD" w:rsidP="65BB3AAD">
          <w:pPr>
            <w:pStyle w:val="TDC3"/>
            <w:tabs>
              <w:tab w:val="right" w:leader="dot" w:pos="8490"/>
            </w:tabs>
            <w:rPr>
              <w:rStyle w:val="Hipervnculo"/>
            </w:rPr>
          </w:pPr>
          <w:hyperlink w:anchor="_Toc549248581">
            <w:r w:rsidRPr="65BB3AAD">
              <w:rPr>
                <w:rStyle w:val="Hipervnculo"/>
              </w:rPr>
              <w:t>Conclusión del análisis</w:t>
            </w:r>
            <w:r>
              <w:tab/>
            </w:r>
            <w:r>
              <w:fldChar w:fldCharType="begin"/>
            </w:r>
            <w:r>
              <w:instrText>PAGEREF _Toc549248581 \h</w:instrText>
            </w:r>
            <w:r>
              <w:fldChar w:fldCharType="separate"/>
            </w:r>
            <w:r w:rsidRPr="65BB3AAD">
              <w:rPr>
                <w:rStyle w:val="Hipervnculo"/>
              </w:rPr>
              <w:t>25</w:t>
            </w:r>
            <w:r>
              <w:fldChar w:fldCharType="end"/>
            </w:r>
          </w:hyperlink>
        </w:p>
        <w:p w14:paraId="0C774190" w14:textId="532EFF1E" w:rsidR="65BB3AAD" w:rsidRDefault="65BB3AAD" w:rsidP="65BB3AAD">
          <w:pPr>
            <w:pStyle w:val="TDC1"/>
            <w:tabs>
              <w:tab w:val="right" w:leader="dot" w:pos="8490"/>
            </w:tabs>
            <w:rPr>
              <w:rStyle w:val="Hipervnculo"/>
            </w:rPr>
          </w:pPr>
          <w:hyperlink w:anchor="_Toc1684252876">
            <w:r w:rsidRPr="65BB3AAD">
              <w:rPr>
                <w:rStyle w:val="Hipervnculo"/>
              </w:rPr>
              <w:t>Costes y Beneficios</w:t>
            </w:r>
            <w:r>
              <w:tab/>
            </w:r>
            <w:r>
              <w:fldChar w:fldCharType="begin"/>
            </w:r>
            <w:r>
              <w:instrText>PAGEREF _Toc1684252876 \h</w:instrText>
            </w:r>
            <w:r>
              <w:fldChar w:fldCharType="separate"/>
            </w:r>
            <w:r w:rsidRPr="65BB3AAD">
              <w:rPr>
                <w:rStyle w:val="Hipervnculo"/>
              </w:rPr>
              <w:t>26</w:t>
            </w:r>
            <w:r>
              <w:fldChar w:fldCharType="end"/>
            </w:r>
          </w:hyperlink>
        </w:p>
        <w:p w14:paraId="129AA802" w14:textId="7CC15A30" w:rsidR="65BB3AAD" w:rsidRDefault="65BB3AAD" w:rsidP="65BB3AAD">
          <w:pPr>
            <w:pStyle w:val="TDC2"/>
            <w:tabs>
              <w:tab w:val="right" w:leader="dot" w:pos="8490"/>
            </w:tabs>
            <w:rPr>
              <w:rStyle w:val="Hipervnculo"/>
            </w:rPr>
          </w:pPr>
          <w:hyperlink w:anchor="_Toc1557482575">
            <w:r w:rsidRPr="65BB3AAD">
              <w:rPr>
                <w:rStyle w:val="Hipervnculo"/>
              </w:rPr>
              <w:t>Análisis Coste-Beneficio</w:t>
            </w:r>
            <w:r>
              <w:tab/>
            </w:r>
            <w:r>
              <w:fldChar w:fldCharType="begin"/>
            </w:r>
            <w:r>
              <w:instrText>PAGEREF _Toc1557482575 \h</w:instrText>
            </w:r>
            <w:r>
              <w:fldChar w:fldCharType="separate"/>
            </w:r>
            <w:r w:rsidRPr="65BB3AAD">
              <w:rPr>
                <w:rStyle w:val="Hipervnculo"/>
              </w:rPr>
              <w:t>27</w:t>
            </w:r>
            <w:r>
              <w:fldChar w:fldCharType="end"/>
            </w:r>
          </w:hyperlink>
        </w:p>
        <w:p w14:paraId="44BFE6FF" w14:textId="3017759A" w:rsidR="65BB3AAD" w:rsidRDefault="65BB3AAD" w:rsidP="65BB3AAD">
          <w:pPr>
            <w:pStyle w:val="TDC2"/>
            <w:tabs>
              <w:tab w:val="right" w:leader="dot" w:pos="8490"/>
            </w:tabs>
            <w:rPr>
              <w:rStyle w:val="Hipervnculo"/>
            </w:rPr>
          </w:pPr>
          <w:hyperlink w:anchor="_Toc1145326397">
            <w:r w:rsidRPr="65BB3AAD">
              <w:rPr>
                <w:rStyle w:val="Hipervnculo"/>
              </w:rPr>
              <w:t>Beneficios Económicos Directos</w:t>
            </w:r>
            <w:r>
              <w:tab/>
            </w:r>
            <w:r>
              <w:fldChar w:fldCharType="begin"/>
            </w:r>
            <w:r>
              <w:instrText>PAGEREF _Toc1145326397 \h</w:instrText>
            </w:r>
            <w:r>
              <w:fldChar w:fldCharType="separate"/>
            </w:r>
            <w:r w:rsidRPr="65BB3AAD">
              <w:rPr>
                <w:rStyle w:val="Hipervnculo"/>
              </w:rPr>
              <w:t>27</w:t>
            </w:r>
            <w:r>
              <w:fldChar w:fldCharType="end"/>
            </w:r>
          </w:hyperlink>
        </w:p>
        <w:p w14:paraId="61503173" w14:textId="37A8CC85" w:rsidR="65BB3AAD" w:rsidRDefault="65BB3AAD" w:rsidP="65BB3AAD">
          <w:pPr>
            <w:pStyle w:val="TDC3"/>
            <w:tabs>
              <w:tab w:val="left" w:pos="870"/>
              <w:tab w:val="right" w:leader="dot" w:pos="8490"/>
            </w:tabs>
            <w:rPr>
              <w:rStyle w:val="Hipervnculo"/>
            </w:rPr>
          </w:pPr>
          <w:hyperlink w:anchor="_Toc1646661354">
            <w:r w:rsidRPr="65BB3AAD">
              <w:rPr>
                <w:rStyle w:val="Hipervnculo"/>
              </w:rPr>
              <w:t>1.</w:t>
            </w:r>
            <w:r>
              <w:tab/>
            </w:r>
            <w:r w:rsidRPr="65BB3AAD">
              <w:rPr>
                <w:rStyle w:val="Hipervnculo"/>
              </w:rPr>
              <w:t>Incremento de la Productividad:</w:t>
            </w:r>
            <w:r>
              <w:tab/>
            </w:r>
            <w:r>
              <w:fldChar w:fldCharType="begin"/>
            </w:r>
            <w:r>
              <w:instrText>PAGEREF _Toc1646661354 \h</w:instrText>
            </w:r>
            <w:r>
              <w:fldChar w:fldCharType="separate"/>
            </w:r>
            <w:r w:rsidRPr="65BB3AAD">
              <w:rPr>
                <w:rStyle w:val="Hipervnculo"/>
              </w:rPr>
              <w:t>27</w:t>
            </w:r>
            <w:r>
              <w:fldChar w:fldCharType="end"/>
            </w:r>
          </w:hyperlink>
        </w:p>
        <w:p w14:paraId="2EE96969" w14:textId="394156D3" w:rsidR="65BB3AAD" w:rsidRDefault="65BB3AAD" w:rsidP="65BB3AAD">
          <w:pPr>
            <w:pStyle w:val="TDC3"/>
            <w:tabs>
              <w:tab w:val="left" w:pos="870"/>
              <w:tab w:val="right" w:leader="dot" w:pos="8490"/>
            </w:tabs>
            <w:rPr>
              <w:rStyle w:val="Hipervnculo"/>
            </w:rPr>
          </w:pPr>
          <w:hyperlink w:anchor="_Toc1968527015">
            <w:r w:rsidRPr="65BB3AAD">
              <w:rPr>
                <w:rStyle w:val="Hipervnculo"/>
              </w:rPr>
              <w:t>2.</w:t>
            </w:r>
            <w:r>
              <w:tab/>
            </w:r>
            <w:r w:rsidRPr="65BB3AAD">
              <w:rPr>
                <w:rStyle w:val="Hipervnculo"/>
              </w:rPr>
              <w:t>Reducción de Costes Operativos:</w:t>
            </w:r>
            <w:r>
              <w:tab/>
            </w:r>
            <w:r>
              <w:fldChar w:fldCharType="begin"/>
            </w:r>
            <w:r>
              <w:instrText>PAGEREF _Toc1968527015 \h</w:instrText>
            </w:r>
            <w:r>
              <w:fldChar w:fldCharType="separate"/>
            </w:r>
            <w:r w:rsidRPr="65BB3AAD">
              <w:rPr>
                <w:rStyle w:val="Hipervnculo"/>
              </w:rPr>
              <w:t>28</w:t>
            </w:r>
            <w:r>
              <w:fldChar w:fldCharType="end"/>
            </w:r>
          </w:hyperlink>
        </w:p>
        <w:p w14:paraId="1A8C5761" w14:textId="22481544" w:rsidR="65BB3AAD" w:rsidRDefault="65BB3AAD" w:rsidP="65BB3AAD">
          <w:pPr>
            <w:pStyle w:val="TDC3"/>
            <w:tabs>
              <w:tab w:val="left" w:pos="870"/>
              <w:tab w:val="right" w:leader="dot" w:pos="8490"/>
            </w:tabs>
            <w:rPr>
              <w:rStyle w:val="Hipervnculo"/>
            </w:rPr>
          </w:pPr>
          <w:hyperlink w:anchor="_Toc2044036445">
            <w:r w:rsidRPr="65BB3AAD">
              <w:rPr>
                <w:rStyle w:val="Hipervnculo"/>
              </w:rPr>
              <w:t>3.</w:t>
            </w:r>
            <w:r>
              <w:tab/>
            </w:r>
            <w:r w:rsidRPr="65BB3AAD">
              <w:rPr>
                <w:rStyle w:val="Hipervnculo"/>
              </w:rPr>
              <w:t>Mejora en la Calidad del Producto:</w:t>
            </w:r>
            <w:r>
              <w:tab/>
            </w:r>
            <w:r>
              <w:fldChar w:fldCharType="begin"/>
            </w:r>
            <w:r>
              <w:instrText>PAGEREF _Toc2044036445 \h</w:instrText>
            </w:r>
            <w:r>
              <w:fldChar w:fldCharType="separate"/>
            </w:r>
            <w:r w:rsidRPr="65BB3AAD">
              <w:rPr>
                <w:rStyle w:val="Hipervnculo"/>
              </w:rPr>
              <w:t>28</w:t>
            </w:r>
            <w:r>
              <w:fldChar w:fldCharType="end"/>
            </w:r>
          </w:hyperlink>
        </w:p>
        <w:p w14:paraId="41315968" w14:textId="419060C1" w:rsidR="65BB3AAD" w:rsidRDefault="65BB3AAD" w:rsidP="65BB3AAD">
          <w:pPr>
            <w:pStyle w:val="TDC2"/>
            <w:tabs>
              <w:tab w:val="right" w:leader="dot" w:pos="8490"/>
            </w:tabs>
            <w:rPr>
              <w:rStyle w:val="Hipervnculo"/>
            </w:rPr>
          </w:pPr>
          <w:hyperlink w:anchor="_Toc1192308918">
            <w:r w:rsidRPr="65BB3AAD">
              <w:rPr>
                <w:rStyle w:val="Hipervnculo"/>
              </w:rPr>
              <w:t>Beneficios Cualitativos (No Monetarios)</w:t>
            </w:r>
            <w:r>
              <w:tab/>
            </w:r>
            <w:r>
              <w:fldChar w:fldCharType="begin"/>
            </w:r>
            <w:r>
              <w:instrText>PAGEREF _Toc1192308918 \h</w:instrText>
            </w:r>
            <w:r>
              <w:fldChar w:fldCharType="separate"/>
            </w:r>
            <w:r w:rsidRPr="65BB3AAD">
              <w:rPr>
                <w:rStyle w:val="Hipervnculo"/>
              </w:rPr>
              <w:t>28</w:t>
            </w:r>
            <w:r>
              <w:fldChar w:fldCharType="end"/>
            </w:r>
          </w:hyperlink>
        </w:p>
        <w:p w14:paraId="26EB23BA" w14:textId="45057183" w:rsidR="65BB3AAD" w:rsidRDefault="65BB3AAD" w:rsidP="65BB3AAD">
          <w:pPr>
            <w:pStyle w:val="TDC2"/>
            <w:tabs>
              <w:tab w:val="right" w:leader="dot" w:pos="8490"/>
            </w:tabs>
            <w:rPr>
              <w:rStyle w:val="Hipervnculo"/>
            </w:rPr>
          </w:pPr>
          <w:hyperlink w:anchor="_Toc2055716883">
            <w:r w:rsidRPr="65BB3AAD">
              <w:rPr>
                <w:rStyle w:val="Hipervnculo"/>
              </w:rPr>
              <w:t>Análisis de Retorno de Inversión (ROI)</w:t>
            </w:r>
            <w:r>
              <w:tab/>
            </w:r>
            <w:r>
              <w:fldChar w:fldCharType="begin"/>
            </w:r>
            <w:r>
              <w:instrText>PAGEREF _Toc2055716883 \h</w:instrText>
            </w:r>
            <w:r>
              <w:fldChar w:fldCharType="separate"/>
            </w:r>
            <w:r w:rsidRPr="65BB3AAD">
              <w:rPr>
                <w:rStyle w:val="Hipervnculo"/>
              </w:rPr>
              <w:t>28</w:t>
            </w:r>
            <w:r>
              <w:fldChar w:fldCharType="end"/>
            </w:r>
          </w:hyperlink>
        </w:p>
        <w:p w14:paraId="08E08E6E" w14:textId="4BB0D456" w:rsidR="65BB3AAD" w:rsidRDefault="65BB3AAD" w:rsidP="65BB3AAD">
          <w:pPr>
            <w:pStyle w:val="TDC2"/>
            <w:tabs>
              <w:tab w:val="right" w:leader="dot" w:pos="8490"/>
            </w:tabs>
            <w:rPr>
              <w:rStyle w:val="Hipervnculo"/>
            </w:rPr>
          </w:pPr>
          <w:hyperlink w:anchor="_Toc1941074583">
            <w:r w:rsidRPr="65BB3AAD">
              <w:rPr>
                <w:rStyle w:val="Hipervnculo"/>
              </w:rPr>
              <w:t>Justificación Detallada de los Valores</w:t>
            </w:r>
            <w:r>
              <w:tab/>
            </w:r>
            <w:r>
              <w:fldChar w:fldCharType="begin"/>
            </w:r>
            <w:r>
              <w:instrText>PAGEREF _Toc1941074583 \h</w:instrText>
            </w:r>
            <w:r>
              <w:fldChar w:fldCharType="separate"/>
            </w:r>
            <w:r w:rsidRPr="65BB3AAD">
              <w:rPr>
                <w:rStyle w:val="Hipervnculo"/>
              </w:rPr>
              <w:t>29</w:t>
            </w:r>
            <w:r>
              <w:fldChar w:fldCharType="end"/>
            </w:r>
          </w:hyperlink>
        </w:p>
        <w:p w14:paraId="7C557931" w14:textId="6E15AFF8" w:rsidR="65BB3AAD" w:rsidRDefault="65BB3AAD" w:rsidP="65BB3AAD">
          <w:pPr>
            <w:pStyle w:val="TDC2"/>
            <w:tabs>
              <w:tab w:val="right" w:leader="dot" w:pos="8490"/>
            </w:tabs>
            <w:rPr>
              <w:rStyle w:val="Hipervnculo"/>
            </w:rPr>
          </w:pPr>
          <w:hyperlink w:anchor="_Toc571611874">
            <w:r w:rsidRPr="65BB3AAD">
              <w:rPr>
                <w:rStyle w:val="Hipervnculo"/>
              </w:rPr>
              <w:t>Cálculo del Periodo de Recuperación</w:t>
            </w:r>
            <w:r>
              <w:tab/>
            </w:r>
            <w:r>
              <w:fldChar w:fldCharType="begin"/>
            </w:r>
            <w:r>
              <w:instrText>PAGEREF _Toc571611874 \h</w:instrText>
            </w:r>
            <w:r>
              <w:fldChar w:fldCharType="separate"/>
            </w:r>
            <w:r w:rsidRPr="65BB3AAD">
              <w:rPr>
                <w:rStyle w:val="Hipervnculo"/>
              </w:rPr>
              <w:t>29</w:t>
            </w:r>
            <w:r>
              <w:fldChar w:fldCharType="end"/>
            </w:r>
          </w:hyperlink>
        </w:p>
        <w:p w14:paraId="2A6218A3" w14:textId="69297746" w:rsidR="65BB3AAD" w:rsidRDefault="65BB3AAD" w:rsidP="65BB3AAD">
          <w:pPr>
            <w:pStyle w:val="TDC2"/>
            <w:tabs>
              <w:tab w:val="right" w:leader="dot" w:pos="8490"/>
            </w:tabs>
            <w:rPr>
              <w:rStyle w:val="Hipervnculo"/>
            </w:rPr>
          </w:pPr>
          <w:hyperlink w:anchor="_Toc1995477642">
            <w:r w:rsidRPr="65BB3AAD">
              <w:rPr>
                <w:rStyle w:val="Hipervnculo"/>
              </w:rPr>
              <w:t>Consideraciones adicionales:</w:t>
            </w:r>
            <w:r>
              <w:tab/>
            </w:r>
            <w:r>
              <w:fldChar w:fldCharType="begin"/>
            </w:r>
            <w:r>
              <w:instrText>PAGEREF _Toc1995477642 \h</w:instrText>
            </w:r>
            <w:r>
              <w:fldChar w:fldCharType="separate"/>
            </w:r>
            <w:r w:rsidRPr="65BB3AAD">
              <w:rPr>
                <w:rStyle w:val="Hipervnculo"/>
              </w:rPr>
              <w:t>30</w:t>
            </w:r>
            <w:r>
              <w:fldChar w:fldCharType="end"/>
            </w:r>
          </w:hyperlink>
        </w:p>
        <w:p w14:paraId="7746B7A3" w14:textId="301EFF2C" w:rsidR="65BB3AAD" w:rsidRDefault="65BB3AAD" w:rsidP="65BB3AAD">
          <w:pPr>
            <w:pStyle w:val="TDC2"/>
            <w:tabs>
              <w:tab w:val="right" w:leader="dot" w:pos="8490"/>
            </w:tabs>
            <w:rPr>
              <w:rStyle w:val="Hipervnculo"/>
            </w:rPr>
          </w:pPr>
          <w:hyperlink w:anchor="_Toc929413907">
            <w:r w:rsidRPr="65BB3AAD">
              <w:rPr>
                <w:rStyle w:val="Hipervnculo"/>
              </w:rPr>
              <w:t>Consideraciones Finales</w:t>
            </w:r>
            <w:r>
              <w:tab/>
            </w:r>
            <w:r>
              <w:fldChar w:fldCharType="begin"/>
            </w:r>
            <w:r>
              <w:instrText>PAGEREF _Toc929413907 \h</w:instrText>
            </w:r>
            <w:r>
              <w:fldChar w:fldCharType="separate"/>
            </w:r>
            <w:r w:rsidRPr="65BB3AAD">
              <w:rPr>
                <w:rStyle w:val="Hipervnculo"/>
              </w:rPr>
              <w:t>30</w:t>
            </w:r>
            <w:r>
              <w:fldChar w:fldCharType="end"/>
            </w:r>
          </w:hyperlink>
        </w:p>
        <w:p w14:paraId="1E0CA301" w14:textId="28FBA464" w:rsidR="65BB3AAD" w:rsidRDefault="65BB3AAD" w:rsidP="65BB3AAD">
          <w:pPr>
            <w:pStyle w:val="TDC1"/>
            <w:tabs>
              <w:tab w:val="right" w:leader="dot" w:pos="8490"/>
            </w:tabs>
            <w:rPr>
              <w:rStyle w:val="Hipervnculo"/>
            </w:rPr>
          </w:pPr>
          <w:hyperlink w:anchor="_Toc830282566">
            <w:r w:rsidRPr="65BB3AAD">
              <w:rPr>
                <w:rStyle w:val="Hipervnculo"/>
              </w:rPr>
              <w:t>Normativa y regulación. Seguridad</w:t>
            </w:r>
            <w:r>
              <w:tab/>
            </w:r>
            <w:r>
              <w:fldChar w:fldCharType="begin"/>
            </w:r>
            <w:r>
              <w:instrText>PAGEREF _Toc830282566 \h</w:instrText>
            </w:r>
            <w:r>
              <w:fldChar w:fldCharType="separate"/>
            </w:r>
            <w:r w:rsidRPr="65BB3AAD">
              <w:rPr>
                <w:rStyle w:val="Hipervnculo"/>
              </w:rPr>
              <w:t>31</w:t>
            </w:r>
            <w:r>
              <w:fldChar w:fldCharType="end"/>
            </w:r>
          </w:hyperlink>
        </w:p>
        <w:p w14:paraId="4BF84355" w14:textId="45AA27B4" w:rsidR="65BB3AAD" w:rsidRDefault="65BB3AAD" w:rsidP="65BB3AAD">
          <w:pPr>
            <w:pStyle w:val="TDC2"/>
            <w:tabs>
              <w:tab w:val="right" w:leader="dot" w:pos="8490"/>
            </w:tabs>
            <w:rPr>
              <w:rStyle w:val="Hipervnculo"/>
            </w:rPr>
          </w:pPr>
          <w:hyperlink w:anchor="_Toc1953434855">
            <w:r w:rsidRPr="65BB3AAD">
              <w:rPr>
                <w:rStyle w:val="Hipervnculo"/>
              </w:rPr>
              <w:t>Impacto en los puestos de trabajo</w:t>
            </w:r>
            <w:r>
              <w:tab/>
            </w:r>
            <w:r>
              <w:fldChar w:fldCharType="begin"/>
            </w:r>
            <w:r>
              <w:instrText>PAGEREF _Toc1953434855 \h</w:instrText>
            </w:r>
            <w:r>
              <w:fldChar w:fldCharType="separate"/>
            </w:r>
            <w:r w:rsidRPr="65BB3AAD">
              <w:rPr>
                <w:rStyle w:val="Hipervnculo"/>
              </w:rPr>
              <w:t>31</w:t>
            </w:r>
            <w:r>
              <w:fldChar w:fldCharType="end"/>
            </w:r>
          </w:hyperlink>
        </w:p>
        <w:p w14:paraId="30852A21" w14:textId="6604019C" w:rsidR="65BB3AAD" w:rsidRDefault="65BB3AAD" w:rsidP="65BB3AAD">
          <w:pPr>
            <w:pStyle w:val="TDC2"/>
            <w:tabs>
              <w:tab w:val="right" w:leader="dot" w:pos="8490"/>
            </w:tabs>
            <w:rPr>
              <w:rStyle w:val="Hipervnculo"/>
            </w:rPr>
          </w:pPr>
          <w:hyperlink w:anchor="_Toc706344822">
            <w:r w:rsidRPr="65BB3AAD">
              <w:rPr>
                <w:rStyle w:val="Hipervnculo"/>
              </w:rPr>
              <w:t>Consideraciones de seguridad</w:t>
            </w:r>
            <w:r>
              <w:tab/>
            </w:r>
            <w:r>
              <w:fldChar w:fldCharType="begin"/>
            </w:r>
            <w:r>
              <w:instrText>PAGEREF _Toc706344822 \h</w:instrText>
            </w:r>
            <w:r>
              <w:fldChar w:fldCharType="separate"/>
            </w:r>
            <w:r w:rsidRPr="65BB3AAD">
              <w:rPr>
                <w:rStyle w:val="Hipervnculo"/>
              </w:rPr>
              <w:t>31</w:t>
            </w:r>
            <w:r>
              <w:fldChar w:fldCharType="end"/>
            </w:r>
          </w:hyperlink>
        </w:p>
        <w:p w14:paraId="328A3C82" w14:textId="127C279C" w:rsidR="65BB3AAD" w:rsidRDefault="65BB3AAD" w:rsidP="65BB3AAD">
          <w:pPr>
            <w:pStyle w:val="TDC3"/>
            <w:tabs>
              <w:tab w:val="right" w:leader="dot" w:pos="8490"/>
            </w:tabs>
            <w:rPr>
              <w:rStyle w:val="Hipervnculo"/>
            </w:rPr>
          </w:pPr>
          <w:hyperlink w:anchor="_Toc782261913">
            <w:r w:rsidRPr="65BB3AAD">
              <w:rPr>
                <w:rStyle w:val="Hipervnculo"/>
              </w:rPr>
              <w:t>Seguridad en el uso de AGVs</w:t>
            </w:r>
            <w:r>
              <w:tab/>
            </w:r>
            <w:r>
              <w:fldChar w:fldCharType="begin"/>
            </w:r>
            <w:r>
              <w:instrText>PAGEREF _Toc782261913 \h</w:instrText>
            </w:r>
            <w:r>
              <w:fldChar w:fldCharType="separate"/>
            </w:r>
            <w:r w:rsidRPr="65BB3AAD">
              <w:rPr>
                <w:rStyle w:val="Hipervnculo"/>
              </w:rPr>
              <w:t>31</w:t>
            </w:r>
            <w:r>
              <w:fldChar w:fldCharType="end"/>
            </w:r>
          </w:hyperlink>
        </w:p>
        <w:p w14:paraId="220F85B4" w14:textId="493207EC" w:rsidR="65BB3AAD" w:rsidRDefault="65BB3AAD" w:rsidP="65BB3AAD">
          <w:pPr>
            <w:pStyle w:val="TDC3"/>
            <w:tabs>
              <w:tab w:val="right" w:leader="dot" w:pos="8490"/>
            </w:tabs>
            <w:rPr>
              <w:rStyle w:val="Hipervnculo"/>
            </w:rPr>
          </w:pPr>
          <w:hyperlink w:anchor="_Toc1537037148">
            <w:r w:rsidRPr="65BB3AAD">
              <w:rPr>
                <w:rStyle w:val="Hipervnculo"/>
              </w:rPr>
              <w:t>Seguridad en estaciones de ensamblaje robotizadas</w:t>
            </w:r>
            <w:r>
              <w:tab/>
            </w:r>
            <w:r>
              <w:fldChar w:fldCharType="begin"/>
            </w:r>
            <w:r>
              <w:instrText>PAGEREF _Toc1537037148 \h</w:instrText>
            </w:r>
            <w:r>
              <w:fldChar w:fldCharType="separate"/>
            </w:r>
            <w:r w:rsidRPr="65BB3AAD">
              <w:rPr>
                <w:rStyle w:val="Hipervnculo"/>
              </w:rPr>
              <w:t>32</w:t>
            </w:r>
            <w:r>
              <w:fldChar w:fldCharType="end"/>
            </w:r>
          </w:hyperlink>
        </w:p>
        <w:p w14:paraId="3806BC08" w14:textId="18C64DB9" w:rsidR="65BB3AAD" w:rsidRDefault="65BB3AAD" w:rsidP="65BB3AAD">
          <w:pPr>
            <w:pStyle w:val="TDC3"/>
            <w:tabs>
              <w:tab w:val="right" w:leader="dot" w:pos="8490"/>
            </w:tabs>
            <w:rPr>
              <w:rStyle w:val="Hipervnculo"/>
            </w:rPr>
          </w:pPr>
          <w:hyperlink w:anchor="_Toc563209248">
            <w:r w:rsidRPr="65BB3AAD">
              <w:rPr>
                <w:rStyle w:val="Hipervnculo"/>
              </w:rPr>
              <w:t>Ciberseguridad y seguridad de los datos</w:t>
            </w:r>
            <w:r>
              <w:tab/>
            </w:r>
            <w:r>
              <w:fldChar w:fldCharType="begin"/>
            </w:r>
            <w:r>
              <w:instrText>PAGEREF _Toc563209248 \h</w:instrText>
            </w:r>
            <w:r>
              <w:fldChar w:fldCharType="separate"/>
            </w:r>
            <w:r w:rsidRPr="65BB3AAD">
              <w:rPr>
                <w:rStyle w:val="Hipervnculo"/>
              </w:rPr>
              <w:t>32</w:t>
            </w:r>
            <w:r>
              <w:fldChar w:fldCharType="end"/>
            </w:r>
          </w:hyperlink>
        </w:p>
        <w:p w14:paraId="667EBAF5" w14:textId="25D0E33A" w:rsidR="65BB3AAD" w:rsidRDefault="65BB3AAD" w:rsidP="65BB3AAD">
          <w:pPr>
            <w:pStyle w:val="TDC2"/>
            <w:tabs>
              <w:tab w:val="right" w:leader="dot" w:pos="8490"/>
            </w:tabs>
            <w:rPr>
              <w:rStyle w:val="Hipervnculo"/>
            </w:rPr>
          </w:pPr>
          <w:hyperlink w:anchor="_Toc236072111">
            <w:r w:rsidRPr="65BB3AAD">
              <w:rPr>
                <w:rStyle w:val="Hipervnculo"/>
              </w:rPr>
              <w:t>Cumplimiento de regulaciones y estándares</w:t>
            </w:r>
            <w:r>
              <w:tab/>
            </w:r>
            <w:r>
              <w:fldChar w:fldCharType="begin"/>
            </w:r>
            <w:r>
              <w:instrText>PAGEREF _Toc236072111 \h</w:instrText>
            </w:r>
            <w:r>
              <w:fldChar w:fldCharType="separate"/>
            </w:r>
            <w:r w:rsidRPr="65BB3AAD">
              <w:rPr>
                <w:rStyle w:val="Hipervnculo"/>
              </w:rPr>
              <w:t>33</w:t>
            </w:r>
            <w:r>
              <w:fldChar w:fldCharType="end"/>
            </w:r>
          </w:hyperlink>
        </w:p>
        <w:p w14:paraId="7FEB7F87" w14:textId="4491895B" w:rsidR="65BB3AAD" w:rsidRDefault="65BB3AAD" w:rsidP="65BB3AAD">
          <w:pPr>
            <w:pStyle w:val="TDC3"/>
            <w:tabs>
              <w:tab w:val="right" w:leader="dot" w:pos="8490"/>
            </w:tabs>
            <w:rPr>
              <w:rStyle w:val="Hipervnculo"/>
            </w:rPr>
          </w:pPr>
          <w:hyperlink w:anchor="_Toc1363345727">
            <w:r w:rsidRPr="65BB3AAD">
              <w:rPr>
                <w:rStyle w:val="Hipervnculo"/>
              </w:rPr>
              <w:t>Normativa aplicable en la Unión Europea y España</w:t>
            </w:r>
            <w:r>
              <w:tab/>
            </w:r>
            <w:r>
              <w:fldChar w:fldCharType="begin"/>
            </w:r>
            <w:r>
              <w:instrText>PAGEREF _Toc1363345727 \h</w:instrText>
            </w:r>
            <w:r>
              <w:fldChar w:fldCharType="separate"/>
            </w:r>
            <w:r w:rsidRPr="65BB3AAD">
              <w:rPr>
                <w:rStyle w:val="Hipervnculo"/>
              </w:rPr>
              <w:t>33</w:t>
            </w:r>
            <w:r>
              <w:fldChar w:fldCharType="end"/>
            </w:r>
          </w:hyperlink>
        </w:p>
        <w:p w14:paraId="781448C1" w14:textId="78337883" w:rsidR="65BB3AAD" w:rsidRDefault="65BB3AAD" w:rsidP="65BB3AAD">
          <w:pPr>
            <w:pStyle w:val="TDC3"/>
            <w:tabs>
              <w:tab w:val="right" w:leader="dot" w:pos="8490"/>
            </w:tabs>
            <w:rPr>
              <w:rStyle w:val="Hipervnculo"/>
            </w:rPr>
          </w:pPr>
          <w:hyperlink w:anchor="_Toc862965290">
            <w:r w:rsidRPr="65BB3AAD">
              <w:rPr>
                <w:rStyle w:val="Hipervnculo"/>
              </w:rPr>
              <w:t>Aplicación de la normativa en el diseño conceptual</w:t>
            </w:r>
            <w:r>
              <w:tab/>
            </w:r>
            <w:r>
              <w:fldChar w:fldCharType="begin"/>
            </w:r>
            <w:r>
              <w:instrText>PAGEREF _Toc862965290 \h</w:instrText>
            </w:r>
            <w:r>
              <w:fldChar w:fldCharType="separate"/>
            </w:r>
            <w:r w:rsidRPr="65BB3AAD">
              <w:rPr>
                <w:rStyle w:val="Hipervnculo"/>
              </w:rPr>
              <w:t>33</w:t>
            </w:r>
            <w:r>
              <w:fldChar w:fldCharType="end"/>
            </w:r>
          </w:hyperlink>
        </w:p>
        <w:p w14:paraId="5A93220A" w14:textId="3658804F" w:rsidR="65BB3AAD" w:rsidRDefault="65BB3AAD" w:rsidP="65BB3AAD">
          <w:pPr>
            <w:pStyle w:val="TDC1"/>
            <w:tabs>
              <w:tab w:val="right" w:leader="dot" w:pos="8490"/>
            </w:tabs>
            <w:rPr>
              <w:rStyle w:val="Hipervnculo"/>
            </w:rPr>
          </w:pPr>
          <w:hyperlink w:anchor="_Toc2008946525">
            <w:r w:rsidRPr="65BB3AAD">
              <w:rPr>
                <w:rStyle w:val="Hipervnculo"/>
              </w:rPr>
              <w:t>Desarrollo de Software y Algoritmos Inteligentes</w:t>
            </w:r>
            <w:r>
              <w:tab/>
            </w:r>
            <w:r>
              <w:fldChar w:fldCharType="begin"/>
            </w:r>
            <w:r>
              <w:instrText>PAGEREF _Toc2008946525 \h</w:instrText>
            </w:r>
            <w:r>
              <w:fldChar w:fldCharType="separate"/>
            </w:r>
            <w:r w:rsidRPr="65BB3AAD">
              <w:rPr>
                <w:rStyle w:val="Hipervnculo"/>
              </w:rPr>
              <w:t>34</w:t>
            </w:r>
            <w:r>
              <w:fldChar w:fldCharType="end"/>
            </w:r>
          </w:hyperlink>
        </w:p>
        <w:p w14:paraId="79BC4AA8" w14:textId="112E00C4" w:rsidR="65BB3AAD" w:rsidRDefault="65BB3AAD" w:rsidP="65BB3AAD">
          <w:pPr>
            <w:pStyle w:val="TDC2"/>
            <w:tabs>
              <w:tab w:val="right" w:leader="dot" w:pos="8490"/>
            </w:tabs>
            <w:rPr>
              <w:rStyle w:val="Hipervnculo"/>
            </w:rPr>
          </w:pPr>
          <w:hyperlink w:anchor="_Toc920932069">
            <w:r w:rsidRPr="65BB3AAD">
              <w:rPr>
                <w:rStyle w:val="Hipervnculo"/>
              </w:rPr>
              <w:t>Listado tecnológico</w:t>
            </w:r>
            <w:r>
              <w:tab/>
            </w:r>
            <w:r>
              <w:fldChar w:fldCharType="begin"/>
            </w:r>
            <w:r>
              <w:instrText>PAGEREF _Toc920932069 \h</w:instrText>
            </w:r>
            <w:r>
              <w:fldChar w:fldCharType="separate"/>
            </w:r>
            <w:r w:rsidRPr="65BB3AAD">
              <w:rPr>
                <w:rStyle w:val="Hipervnculo"/>
              </w:rPr>
              <w:t>34</w:t>
            </w:r>
            <w:r>
              <w:fldChar w:fldCharType="end"/>
            </w:r>
          </w:hyperlink>
        </w:p>
        <w:p w14:paraId="48BB1D1B" w14:textId="1AE0A037" w:rsidR="65BB3AAD" w:rsidRDefault="65BB3AAD" w:rsidP="65BB3AAD">
          <w:pPr>
            <w:pStyle w:val="TDC3"/>
            <w:tabs>
              <w:tab w:val="right" w:leader="dot" w:pos="8490"/>
            </w:tabs>
            <w:rPr>
              <w:rStyle w:val="Hipervnculo"/>
            </w:rPr>
          </w:pPr>
          <w:hyperlink w:anchor="_Toc888469264">
            <w:r w:rsidRPr="65BB3AAD">
              <w:rPr>
                <w:rStyle w:val="Hipervnculo"/>
              </w:rPr>
              <w:t>Software de Simulación y Modelado de Procesos:</w:t>
            </w:r>
            <w:r>
              <w:tab/>
            </w:r>
            <w:r>
              <w:fldChar w:fldCharType="begin"/>
            </w:r>
            <w:r>
              <w:instrText>PAGEREF _Toc888469264 \h</w:instrText>
            </w:r>
            <w:r>
              <w:fldChar w:fldCharType="separate"/>
            </w:r>
            <w:r w:rsidRPr="65BB3AAD">
              <w:rPr>
                <w:rStyle w:val="Hipervnculo"/>
              </w:rPr>
              <w:t>34</w:t>
            </w:r>
            <w:r>
              <w:fldChar w:fldCharType="end"/>
            </w:r>
          </w:hyperlink>
        </w:p>
        <w:p w14:paraId="22622828" w14:textId="0796E751" w:rsidR="65BB3AAD" w:rsidRDefault="65BB3AAD" w:rsidP="65BB3AAD">
          <w:pPr>
            <w:pStyle w:val="TDC3"/>
            <w:tabs>
              <w:tab w:val="right" w:leader="dot" w:pos="8490"/>
            </w:tabs>
            <w:rPr>
              <w:rStyle w:val="Hipervnculo"/>
            </w:rPr>
          </w:pPr>
          <w:hyperlink w:anchor="_Toc993273078">
            <w:r w:rsidRPr="65BB3AAD">
              <w:rPr>
                <w:rStyle w:val="Hipervnculo"/>
              </w:rPr>
              <w:t>Programación y Control de Robótica:</w:t>
            </w:r>
            <w:r>
              <w:tab/>
            </w:r>
            <w:r>
              <w:fldChar w:fldCharType="begin"/>
            </w:r>
            <w:r>
              <w:instrText>PAGEREF _Toc993273078 \h</w:instrText>
            </w:r>
            <w:r>
              <w:fldChar w:fldCharType="separate"/>
            </w:r>
            <w:r w:rsidRPr="65BB3AAD">
              <w:rPr>
                <w:rStyle w:val="Hipervnculo"/>
              </w:rPr>
              <w:t>34</w:t>
            </w:r>
            <w:r>
              <w:fldChar w:fldCharType="end"/>
            </w:r>
          </w:hyperlink>
        </w:p>
        <w:p w14:paraId="195C342A" w14:textId="4F01D975" w:rsidR="65BB3AAD" w:rsidRDefault="65BB3AAD" w:rsidP="65BB3AAD">
          <w:pPr>
            <w:pStyle w:val="TDC3"/>
            <w:tabs>
              <w:tab w:val="right" w:leader="dot" w:pos="8490"/>
            </w:tabs>
            <w:rPr>
              <w:rStyle w:val="Hipervnculo"/>
            </w:rPr>
          </w:pPr>
          <w:hyperlink w:anchor="_Toc1601738752">
            <w:r w:rsidRPr="65BB3AAD">
              <w:rPr>
                <w:rStyle w:val="Hipervnculo"/>
              </w:rPr>
              <w:t>Desarrollo Web (Información y Monitorización):</w:t>
            </w:r>
            <w:r>
              <w:tab/>
            </w:r>
            <w:r>
              <w:fldChar w:fldCharType="begin"/>
            </w:r>
            <w:r>
              <w:instrText>PAGEREF _Toc1601738752 \h</w:instrText>
            </w:r>
            <w:r>
              <w:fldChar w:fldCharType="separate"/>
            </w:r>
            <w:r w:rsidRPr="65BB3AAD">
              <w:rPr>
                <w:rStyle w:val="Hipervnculo"/>
              </w:rPr>
              <w:t>35</w:t>
            </w:r>
            <w:r>
              <w:fldChar w:fldCharType="end"/>
            </w:r>
          </w:hyperlink>
        </w:p>
        <w:p w14:paraId="0C013062" w14:textId="3455E662" w:rsidR="65BB3AAD" w:rsidRDefault="65BB3AAD" w:rsidP="65BB3AAD">
          <w:pPr>
            <w:pStyle w:val="TDC3"/>
            <w:tabs>
              <w:tab w:val="right" w:leader="dot" w:pos="8490"/>
            </w:tabs>
            <w:rPr>
              <w:rStyle w:val="Hipervnculo"/>
            </w:rPr>
          </w:pPr>
          <w:hyperlink w:anchor="_Toc794015972">
            <w:r w:rsidRPr="65BB3AAD">
              <w:rPr>
                <w:rStyle w:val="Hipervnculo"/>
              </w:rPr>
              <w:t>Modelado de elementos 3D</w:t>
            </w:r>
            <w:r>
              <w:tab/>
            </w:r>
            <w:r>
              <w:fldChar w:fldCharType="begin"/>
            </w:r>
            <w:r>
              <w:instrText>PAGEREF _Toc794015972 \h</w:instrText>
            </w:r>
            <w:r>
              <w:fldChar w:fldCharType="separate"/>
            </w:r>
            <w:r w:rsidRPr="65BB3AAD">
              <w:rPr>
                <w:rStyle w:val="Hipervnculo"/>
              </w:rPr>
              <w:t>35</w:t>
            </w:r>
            <w:r>
              <w:fldChar w:fldCharType="end"/>
            </w:r>
          </w:hyperlink>
        </w:p>
        <w:p w14:paraId="5069BA40" w14:textId="3C5114EA" w:rsidR="65BB3AAD" w:rsidRDefault="65BB3AAD" w:rsidP="65BB3AAD">
          <w:pPr>
            <w:pStyle w:val="TDC2"/>
            <w:tabs>
              <w:tab w:val="right" w:leader="dot" w:pos="8490"/>
            </w:tabs>
            <w:rPr>
              <w:rStyle w:val="Hipervnculo"/>
            </w:rPr>
          </w:pPr>
          <w:hyperlink w:anchor="_Toc281719844">
            <w:r w:rsidRPr="65BB3AAD">
              <w:rPr>
                <w:rStyle w:val="Hipervnculo"/>
              </w:rPr>
              <w:t>Descripción de la implementación</w:t>
            </w:r>
            <w:r>
              <w:tab/>
            </w:r>
            <w:r>
              <w:fldChar w:fldCharType="begin"/>
            </w:r>
            <w:r>
              <w:instrText>PAGEREF _Toc281719844 \h</w:instrText>
            </w:r>
            <w:r>
              <w:fldChar w:fldCharType="separate"/>
            </w:r>
            <w:r w:rsidRPr="65BB3AAD">
              <w:rPr>
                <w:rStyle w:val="Hipervnculo"/>
              </w:rPr>
              <w:t>35</w:t>
            </w:r>
            <w:r>
              <w:fldChar w:fldCharType="end"/>
            </w:r>
          </w:hyperlink>
        </w:p>
        <w:p w14:paraId="0F79F056" w14:textId="1A613E54" w:rsidR="65BB3AAD" w:rsidRDefault="65BB3AAD" w:rsidP="65BB3AAD">
          <w:pPr>
            <w:pStyle w:val="TDC3"/>
            <w:tabs>
              <w:tab w:val="right" w:leader="dot" w:pos="8490"/>
            </w:tabs>
            <w:rPr>
              <w:rStyle w:val="Hipervnculo"/>
            </w:rPr>
          </w:pPr>
          <w:hyperlink w:anchor="_Toc165447572">
            <w:r w:rsidRPr="65BB3AAD">
              <w:rPr>
                <w:rStyle w:val="Hipervnculo"/>
              </w:rPr>
              <w:t>Diagramas del ProcessFlow</w:t>
            </w:r>
            <w:r>
              <w:tab/>
            </w:r>
            <w:r>
              <w:fldChar w:fldCharType="begin"/>
            </w:r>
            <w:r>
              <w:instrText>PAGEREF _Toc165447572 \h</w:instrText>
            </w:r>
            <w:r>
              <w:fldChar w:fldCharType="separate"/>
            </w:r>
            <w:r w:rsidRPr="65BB3AAD">
              <w:rPr>
                <w:rStyle w:val="Hipervnculo"/>
              </w:rPr>
              <w:t>35</w:t>
            </w:r>
            <w:r>
              <w:fldChar w:fldCharType="end"/>
            </w:r>
          </w:hyperlink>
        </w:p>
        <w:p w14:paraId="1A8DC7D4" w14:textId="3692CF70" w:rsidR="65BB3AAD" w:rsidRDefault="65BB3AAD" w:rsidP="65BB3AAD">
          <w:pPr>
            <w:pStyle w:val="TDC3"/>
            <w:tabs>
              <w:tab w:val="right" w:leader="dot" w:pos="8490"/>
            </w:tabs>
            <w:rPr>
              <w:rStyle w:val="Hipervnculo"/>
            </w:rPr>
          </w:pPr>
          <w:hyperlink w:anchor="_Toc734064591">
            <w:r w:rsidRPr="65BB3AAD">
              <w:rPr>
                <w:rStyle w:val="Hipervnculo"/>
              </w:rPr>
              <w:t>Descripción de FlexScripts</w:t>
            </w:r>
            <w:r>
              <w:tab/>
            </w:r>
            <w:r>
              <w:fldChar w:fldCharType="begin"/>
            </w:r>
            <w:r>
              <w:instrText>PAGEREF _Toc734064591 \h</w:instrText>
            </w:r>
            <w:r>
              <w:fldChar w:fldCharType="separate"/>
            </w:r>
            <w:r w:rsidRPr="65BB3AAD">
              <w:rPr>
                <w:rStyle w:val="Hipervnculo"/>
              </w:rPr>
              <w:t>43</w:t>
            </w:r>
            <w:r>
              <w:fldChar w:fldCharType="end"/>
            </w:r>
          </w:hyperlink>
        </w:p>
        <w:p w14:paraId="4FE9DF8D" w14:textId="32FA55CD" w:rsidR="65BB3AAD" w:rsidRDefault="65BB3AAD" w:rsidP="65BB3AAD">
          <w:pPr>
            <w:pStyle w:val="TDC2"/>
            <w:tabs>
              <w:tab w:val="right" w:leader="dot" w:pos="8490"/>
            </w:tabs>
            <w:rPr>
              <w:rStyle w:val="Hipervnculo"/>
            </w:rPr>
          </w:pPr>
          <w:hyperlink w:anchor="_Toc177390512">
            <w:r w:rsidRPr="65BB3AAD">
              <w:rPr>
                <w:rStyle w:val="Hipervnculo"/>
              </w:rPr>
              <w:t>Aplicación y personalización del algoritmo A* para el cálculo de rutas de los AGV</w:t>
            </w:r>
            <w:r>
              <w:tab/>
            </w:r>
            <w:r>
              <w:fldChar w:fldCharType="begin"/>
            </w:r>
            <w:r>
              <w:instrText>PAGEREF _Toc177390512 \h</w:instrText>
            </w:r>
            <w:r>
              <w:fldChar w:fldCharType="separate"/>
            </w:r>
            <w:r w:rsidRPr="65BB3AAD">
              <w:rPr>
                <w:rStyle w:val="Hipervnculo"/>
              </w:rPr>
              <w:t>46</w:t>
            </w:r>
            <w:r>
              <w:fldChar w:fldCharType="end"/>
            </w:r>
          </w:hyperlink>
        </w:p>
        <w:p w14:paraId="659C55B7" w14:textId="0BC4B9AA" w:rsidR="65BB3AAD" w:rsidRDefault="65BB3AAD" w:rsidP="65BB3AAD">
          <w:pPr>
            <w:pStyle w:val="TDC2"/>
            <w:tabs>
              <w:tab w:val="right" w:leader="dot" w:pos="8490"/>
            </w:tabs>
            <w:rPr>
              <w:rStyle w:val="Hipervnculo"/>
            </w:rPr>
          </w:pPr>
          <w:hyperlink w:anchor="_Toc1824615659">
            <w:r w:rsidRPr="65BB3AAD">
              <w:rPr>
                <w:rStyle w:val="Hipervnculo"/>
              </w:rPr>
              <w:t>Agentes de Proximidad y Prevención de Colisiones en AGVs</w:t>
            </w:r>
            <w:r>
              <w:tab/>
            </w:r>
            <w:r>
              <w:fldChar w:fldCharType="begin"/>
            </w:r>
            <w:r>
              <w:instrText>PAGEREF _Toc1824615659 \h</w:instrText>
            </w:r>
            <w:r>
              <w:fldChar w:fldCharType="separate"/>
            </w:r>
            <w:r w:rsidRPr="65BB3AAD">
              <w:rPr>
                <w:rStyle w:val="Hipervnculo"/>
              </w:rPr>
              <w:t>47</w:t>
            </w:r>
            <w:r>
              <w:fldChar w:fldCharType="end"/>
            </w:r>
          </w:hyperlink>
        </w:p>
        <w:p w14:paraId="6EAC38DE" w14:textId="3D94E387" w:rsidR="65BB3AAD" w:rsidRDefault="65BB3AAD" w:rsidP="65BB3AAD">
          <w:pPr>
            <w:pStyle w:val="TDC2"/>
            <w:tabs>
              <w:tab w:val="right" w:leader="dot" w:pos="8490"/>
            </w:tabs>
            <w:rPr>
              <w:rStyle w:val="Hipervnculo"/>
            </w:rPr>
          </w:pPr>
          <w:hyperlink w:anchor="_Toc1258447829">
            <w:r w:rsidRPr="65BB3AAD">
              <w:rPr>
                <w:rStyle w:val="Hipervnculo"/>
              </w:rPr>
              <w:t>Introducción a la Simulación Robótica en RoboDK</w:t>
            </w:r>
            <w:r>
              <w:tab/>
            </w:r>
            <w:r>
              <w:fldChar w:fldCharType="begin"/>
            </w:r>
            <w:r>
              <w:instrText>PAGEREF _Toc1258447829 \h</w:instrText>
            </w:r>
            <w:r>
              <w:fldChar w:fldCharType="separate"/>
            </w:r>
            <w:r w:rsidRPr="65BB3AAD">
              <w:rPr>
                <w:rStyle w:val="Hipervnculo"/>
              </w:rPr>
              <w:t>47</w:t>
            </w:r>
            <w:r>
              <w:fldChar w:fldCharType="end"/>
            </w:r>
          </w:hyperlink>
        </w:p>
        <w:p w14:paraId="40446EDA" w14:textId="440AC91E" w:rsidR="65BB3AAD" w:rsidRDefault="65BB3AAD" w:rsidP="65BB3AAD">
          <w:pPr>
            <w:pStyle w:val="TDC2"/>
            <w:tabs>
              <w:tab w:val="left" w:pos="660"/>
              <w:tab w:val="right" w:leader="dot" w:pos="8490"/>
            </w:tabs>
            <w:rPr>
              <w:rStyle w:val="Hipervnculo"/>
            </w:rPr>
          </w:pPr>
          <w:hyperlink w:anchor="_Toc1243032364">
            <w:r w:rsidRPr="65BB3AAD">
              <w:rPr>
                <w:rStyle w:val="Hipervnculo"/>
              </w:rPr>
              <w:t>1.</w:t>
            </w:r>
            <w:r>
              <w:tab/>
            </w:r>
            <w:r w:rsidRPr="65BB3AAD">
              <w:rPr>
                <w:rStyle w:val="Hipervnculo"/>
              </w:rPr>
              <w:t>Captura de Imagen: Toma de Fotos del Objeto en Posición Aleatoria</w:t>
            </w:r>
            <w:r>
              <w:tab/>
            </w:r>
            <w:r>
              <w:fldChar w:fldCharType="begin"/>
            </w:r>
            <w:r>
              <w:instrText>PAGEREF _Toc1243032364 \h</w:instrText>
            </w:r>
            <w:r>
              <w:fldChar w:fldCharType="separate"/>
            </w:r>
            <w:r w:rsidRPr="65BB3AAD">
              <w:rPr>
                <w:rStyle w:val="Hipervnculo"/>
              </w:rPr>
              <w:t>48</w:t>
            </w:r>
            <w:r>
              <w:fldChar w:fldCharType="end"/>
            </w:r>
          </w:hyperlink>
        </w:p>
        <w:p w14:paraId="124F0890" w14:textId="4F4D1AF8" w:rsidR="65BB3AAD" w:rsidRDefault="65BB3AAD" w:rsidP="65BB3AAD">
          <w:pPr>
            <w:pStyle w:val="TDC2"/>
            <w:tabs>
              <w:tab w:val="left" w:pos="660"/>
              <w:tab w:val="right" w:leader="dot" w:pos="8490"/>
            </w:tabs>
            <w:rPr>
              <w:rStyle w:val="Hipervnculo"/>
            </w:rPr>
          </w:pPr>
          <w:hyperlink w:anchor="_Toc1907228997">
            <w:r w:rsidRPr="65BB3AAD">
              <w:rPr>
                <w:rStyle w:val="Hipervnculo"/>
              </w:rPr>
              <w:t>2.</w:t>
            </w:r>
            <w:r>
              <w:tab/>
            </w:r>
            <w:r w:rsidRPr="65BB3AAD">
              <w:rPr>
                <w:rStyle w:val="Hipervnculo"/>
              </w:rPr>
              <w:t>Visión Artificial: Detección de Posición y Ángulo del Objeto</w:t>
            </w:r>
            <w:r>
              <w:tab/>
            </w:r>
            <w:r>
              <w:fldChar w:fldCharType="begin"/>
            </w:r>
            <w:r>
              <w:instrText>PAGEREF _Toc1907228997 \h</w:instrText>
            </w:r>
            <w:r>
              <w:fldChar w:fldCharType="separate"/>
            </w:r>
            <w:r w:rsidRPr="65BB3AAD">
              <w:rPr>
                <w:rStyle w:val="Hipervnculo"/>
              </w:rPr>
              <w:t>48</w:t>
            </w:r>
            <w:r>
              <w:fldChar w:fldCharType="end"/>
            </w:r>
          </w:hyperlink>
        </w:p>
        <w:p w14:paraId="08257A84" w14:textId="01E98903" w:rsidR="65BB3AAD" w:rsidRDefault="65BB3AAD" w:rsidP="65BB3AAD">
          <w:pPr>
            <w:pStyle w:val="TDC2"/>
            <w:tabs>
              <w:tab w:val="left" w:pos="660"/>
              <w:tab w:val="right" w:leader="dot" w:pos="8490"/>
            </w:tabs>
            <w:rPr>
              <w:rStyle w:val="Hipervnculo"/>
            </w:rPr>
          </w:pPr>
          <w:hyperlink w:anchor="_Toc1138666925">
            <w:r w:rsidRPr="65BB3AAD">
              <w:rPr>
                <w:rStyle w:val="Hipervnculo"/>
              </w:rPr>
              <w:t>3.</w:t>
            </w:r>
            <w:r>
              <w:tab/>
            </w:r>
            <w:r w:rsidRPr="65BB3AAD">
              <w:rPr>
                <w:rStyle w:val="Hipervnculo"/>
              </w:rPr>
              <w:t>Ensamblaje Robótico: Movimiento de Recogida y Colocación</w:t>
            </w:r>
            <w:r>
              <w:tab/>
            </w:r>
            <w:r>
              <w:fldChar w:fldCharType="begin"/>
            </w:r>
            <w:r>
              <w:instrText>PAGEREF _Toc1138666925 \h</w:instrText>
            </w:r>
            <w:r>
              <w:fldChar w:fldCharType="separate"/>
            </w:r>
            <w:r w:rsidRPr="65BB3AAD">
              <w:rPr>
                <w:rStyle w:val="Hipervnculo"/>
              </w:rPr>
              <w:t>50</w:t>
            </w:r>
            <w:r>
              <w:fldChar w:fldCharType="end"/>
            </w:r>
          </w:hyperlink>
        </w:p>
        <w:p w14:paraId="75A377E5" w14:textId="032F7C2E" w:rsidR="65BB3AAD" w:rsidRDefault="65BB3AAD" w:rsidP="65BB3AAD">
          <w:pPr>
            <w:pStyle w:val="TDC1"/>
            <w:tabs>
              <w:tab w:val="right" w:leader="dot" w:pos="8490"/>
            </w:tabs>
            <w:rPr>
              <w:rStyle w:val="Hipervnculo"/>
            </w:rPr>
          </w:pPr>
          <w:hyperlink w:anchor="_Toc1841845538">
            <w:r w:rsidRPr="65BB3AAD">
              <w:rPr>
                <w:rStyle w:val="Hipervnculo"/>
              </w:rPr>
              <w:t>Conclusiones y Recomendaciones</w:t>
            </w:r>
            <w:r>
              <w:tab/>
            </w:r>
            <w:r>
              <w:fldChar w:fldCharType="begin"/>
            </w:r>
            <w:r>
              <w:instrText>PAGEREF _Toc1841845538 \h</w:instrText>
            </w:r>
            <w:r>
              <w:fldChar w:fldCharType="separate"/>
            </w:r>
            <w:r w:rsidRPr="65BB3AAD">
              <w:rPr>
                <w:rStyle w:val="Hipervnculo"/>
              </w:rPr>
              <w:t>51</w:t>
            </w:r>
            <w:r>
              <w:fldChar w:fldCharType="end"/>
            </w:r>
          </w:hyperlink>
        </w:p>
        <w:p w14:paraId="44008A91" w14:textId="34904C6D" w:rsidR="65BB3AAD" w:rsidRDefault="65BB3AAD" w:rsidP="65BB3AAD">
          <w:pPr>
            <w:pStyle w:val="TDC2"/>
            <w:tabs>
              <w:tab w:val="right" w:leader="dot" w:pos="8490"/>
            </w:tabs>
            <w:rPr>
              <w:rStyle w:val="Hipervnculo"/>
            </w:rPr>
          </w:pPr>
          <w:hyperlink w:anchor="_Toc1934703500">
            <w:r w:rsidRPr="65BB3AAD">
              <w:rPr>
                <w:rStyle w:val="Hipervnculo"/>
              </w:rPr>
              <w:t>Reflexión sobre el proyecto</w:t>
            </w:r>
            <w:r>
              <w:tab/>
            </w:r>
            <w:r>
              <w:fldChar w:fldCharType="begin"/>
            </w:r>
            <w:r>
              <w:instrText>PAGEREF _Toc1934703500 \h</w:instrText>
            </w:r>
            <w:r>
              <w:fldChar w:fldCharType="separate"/>
            </w:r>
            <w:r w:rsidRPr="65BB3AAD">
              <w:rPr>
                <w:rStyle w:val="Hipervnculo"/>
              </w:rPr>
              <w:t>51</w:t>
            </w:r>
            <w:r>
              <w:fldChar w:fldCharType="end"/>
            </w:r>
          </w:hyperlink>
        </w:p>
        <w:p w14:paraId="00182820" w14:textId="1EAEC82D" w:rsidR="65BB3AAD" w:rsidRDefault="65BB3AAD" w:rsidP="65BB3AAD">
          <w:pPr>
            <w:pStyle w:val="TDC2"/>
            <w:tabs>
              <w:tab w:val="right" w:leader="dot" w:pos="8490"/>
            </w:tabs>
            <w:rPr>
              <w:rStyle w:val="Hipervnculo"/>
            </w:rPr>
          </w:pPr>
          <w:hyperlink w:anchor="_Toc161564945">
            <w:r w:rsidRPr="65BB3AAD">
              <w:rPr>
                <w:rStyle w:val="Hipervnculo"/>
              </w:rPr>
              <w:t>Resumen de los logros clave</w:t>
            </w:r>
            <w:r>
              <w:tab/>
            </w:r>
            <w:r>
              <w:fldChar w:fldCharType="begin"/>
            </w:r>
            <w:r>
              <w:instrText>PAGEREF _Toc161564945 \h</w:instrText>
            </w:r>
            <w:r>
              <w:fldChar w:fldCharType="separate"/>
            </w:r>
            <w:r w:rsidRPr="65BB3AAD">
              <w:rPr>
                <w:rStyle w:val="Hipervnculo"/>
              </w:rPr>
              <w:t>52</w:t>
            </w:r>
            <w:r>
              <w:fldChar w:fldCharType="end"/>
            </w:r>
          </w:hyperlink>
        </w:p>
        <w:p w14:paraId="67C00EEF" w14:textId="2D20C223" w:rsidR="65BB3AAD" w:rsidRDefault="65BB3AAD" w:rsidP="65BB3AAD">
          <w:pPr>
            <w:pStyle w:val="TDC2"/>
            <w:tabs>
              <w:tab w:val="right" w:leader="dot" w:pos="8490"/>
            </w:tabs>
            <w:rPr>
              <w:rStyle w:val="Hipervnculo"/>
            </w:rPr>
          </w:pPr>
          <w:hyperlink w:anchor="_Toc1706343947">
            <w:r w:rsidRPr="65BB3AAD">
              <w:rPr>
                <w:rStyle w:val="Hipervnculo"/>
              </w:rPr>
              <w:t>Recomendaciones finales</w:t>
            </w:r>
            <w:r>
              <w:tab/>
            </w:r>
            <w:r>
              <w:fldChar w:fldCharType="begin"/>
            </w:r>
            <w:r>
              <w:instrText>PAGEREF _Toc1706343947 \h</w:instrText>
            </w:r>
            <w:r>
              <w:fldChar w:fldCharType="separate"/>
            </w:r>
            <w:r w:rsidRPr="65BB3AAD">
              <w:rPr>
                <w:rStyle w:val="Hipervnculo"/>
              </w:rPr>
              <w:t>52</w:t>
            </w:r>
            <w:r>
              <w:fldChar w:fldCharType="end"/>
            </w:r>
          </w:hyperlink>
        </w:p>
        <w:p w14:paraId="25E44BDF" w14:textId="0D84207A" w:rsidR="65BB3AAD" w:rsidRDefault="65BB3AAD" w:rsidP="65BB3AAD">
          <w:pPr>
            <w:pStyle w:val="TDC3"/>
            <w:tabs>
              <w:tab w:val="right" w:leader="dot" w:pos="8490"/>
            </w:tabs>
            <w:rPr>
              <w:rStyle w:val="Hipervnculo"/>
            </w:rPr>
          </w:pPr>
          <w:hyperlink w:anchor="_Toc16767661">
            <w:r w:rsidRPr="65BB3AAD">
              <w:rPr>
                <w:rStyle w:val="Hipervnculo"/>
              </w:rPr>
              <w:t>Mejora del sistema de visión artificial</w:t>
            </w:r>
            <w:r>
              <w:tab/>
            </w:r>
            <w:r>
              <w:fldChar w:fldCharType="begin"/>
            </w:r>
            <w:r>
              <w:instrText>PAGEREF _Toc16767661 \h</w:instrText>
            </w:r>
            <w:r>
              <w:fldChar w:fldCharType="separate"/>
            </w:r>
            <w:r w:rsidRPr="65BB3AAD">
              <w:rPr>
                <w:rStyle w:val="Hipervnculo"/>
              </w:rPr>
              <w:t>53</w:t>
            </w:r>
            <w:r>
              <w:fldChar w:fldCharType="end"/>
            </w:r>
          </w:hyperlink>
        </w:p>
        <w:p w14:paraId="6D438216" w14:textId="0C83466A" w:rsidR="65BB3AAD" w:rsidRDefault="65BB3AAD" w:rsidP="65BB3AAD">
          <w:pPr>
            <w:pStyle w:val="TDC3"/>
            <w:tabs>
              <w:tab w:val="right" w:leader="dot" w:pos="8490"/>
            </w:tabs>
            <w:rPr>
              <w:rStyle w:val="Hipervnculo"/>
            </w:rPr>
          </w:pPr>
          <w:hyperlink w:anchor="_Toc291261018">
            <w:r w:rsidRPr="65BB3AAD">
              <w:rPr>
                <w:rStyle w:val="Hipervnculo"/>
              </w:rPr>
              <w:t>Optimización avanzada de los agentes inteligentes</w:t>
            </w:r>
            <w:r>
              <w:tab/>
            </w:r>
            <w:r>
              <w:fldChar w:fldCharType="begin"/>
            </w:r>
            <w:r>
              <w:instrText>PAGEREF _Toc291261018 \h</w:instrText>
            </w:r>
            <w:r>
              <w:fldChar w:fldCharType="separate"/>
            </w:r>
            <w:r w:rsidRPr="65BB3AAD">
              <w:rPr>
                <w:rStyle w:val="Hipervnculo"/>
              </w:rPr>
              <w:t>53</w:t>
            </w:r>
            <w:r>
              <w:fldChar w:fldCharType="end"/>
            </w:r>
          </w:hyperlink>
        </w:p>
        <w:p w14:paraId="5E9BF73F" w14:textId="3455CBA7" w:rsidR="65BB3AAD" w:rsidRDefault="65BB3AAD" w:rsidP="65BB3AAD">
          <w:pPr>
            <w:pStyle w:val="TDC3"/>
            <w:tabs>
              <w:tab w:val="right" w:leader="dot" w:pos="8490"/>
            </w:tabs>
            <w:rPr>
              <w:rStyle w:val="Hipervnculo"/>
            </w:rPr>
          </w:pPr>
          <w:hyperlink w:anchor="_Toc1245095686">
            <w:r w:rsidRPr="65BB3AAD">
              <w:rPr>
                <w:rStyle w:val="Hipervnculo"/>
              </w:rPr>
              <w:t>Modelado de fallos y mantenimiento predictivo</w:t>
            </w:r>
            <w:r>
              <w:tab/>
            </w:r>
            <w:r>
              <w:fldChar w:fldCharType="begin"/>
            </w:r>
            <w:r>
              <w:instrText>PAGEREF _Toc1245095686 \h</w:instrText>
            </w:r>
            <w:r>
              <w:fldChar w:fldCharType="separate"/>
            </w:r>
            <w:r w:rsidRPr="65BB3AAD">
              <w:rPr>
                <w:rStyle w:val="Hipervnculo"/>
              </w:rPr>
              <w:t>53</w:t>
            </w:r>
            <w:r>
              <w:fldChar w:fldCharType="end"/>
            </w:r>
          </w:hyperlink>
        </w:p>
        <w:p w14:paraId="31B158C0" w14:textId="13D496F4" w:rsidR="65BB3AAD" w:rsidRDefault="65BB3AAD" w:rsidP="65BB3AAD">
          <w:pPr>
            <w:pStyle w:val="TDC3"/>
            <w:tabs>
              <w:tab w:val="right" w:leader="dot" w:pos="8490"/>
            </w:tabs>
            <w:rPr>
              <w:rStyle w:val="Hipervnculo"/>
            </w:rPr>
          </w:pPr>
          <w:hyperlink w:anchor="_Toc1632454669">
            <w:r w:rsidRPr="65BB3AAD">
              <w:rPr>
                <w:rStyle w:val="Hipervnculo"/>
              </w:rPr>
              <w:t>Integración con un sistema ERP simulado</w:t>
            </w:r>
            <w:r>
              <w:tab/>
            </w:r>
            <w:r>
              <w:fldChar w:fldCharType="begin"/>
            </w:r>
            <w:r>
              <w:instrText>PAGEREF _Toc1632454669 \h</w:instrText>
            </w:r>
            <w:r>
              <w:fldChar w:fldCharType="separate"/>
            </w:r>
            <w:r w:rsidRPr="65BB3AAD">
              <w:rPr>
                <w:rStyle w:val="Hipervnculo"/>
              </w:rPr>
              <w:t>54</w:t>
            </w:r>
            <w:r>
              <w:fldChar w:fldCharType="end"/>
            </w:r>
          </w:hyperlink>
        </w:p>
        <w:p w14:paraId="5943702F" w14:textId="7A4048CE" w:rsidR="65BB3AAD" w:rsidRDefault="65BB3AAD" w:rsidP="65BB3AAD">
          <w:pPr>
            <w:pStyle w:val="TDC3"/>
            <w:tabs>
              <w:tab w:val="right" w:leader="dot" w:pos="8490"/>
            </w:tabs>
            <w:rPr>
              <w:rStyle w:val="Hipervnculo"/>
            </w:rPr>
          </w:pPr>
          <w:hyperlink w:anchor="_Toc1311307447">
            <w:r w:rsidRPr="65BB3AAD">
              <w:rPr>
                <w:rStyle w:val="Hipervnculo"/>
              </w:rPr>
              <w:t>Evaluación de sostenibilidad y eficiencia energética</w:t>
            </w:r>
            <w:r>
              <w:tab/>
            </w:r>
            <w:r>
              <w:fldChar w:fldCharType="begin"/>
            </w:r>
            <w:r>
              <w:instrText>PAGEREF _Toc1311307447 \h</w:instrText>
            </w:r>
            <w:r>
              <w:fldChar w:fldCharType="separate"/>
            </w:r>
            <w:r w:rsidRPr="65BB3AAD">
              <w:rPr>
                <w:rStyle w:val="Hipervnculo"/>
              </w:rPr>
              <w:t>54</w:t>
            </w:r>
            <w:r>
              <w:fldChar w:fldCharType="end"/>
            </w:r>
          </w:hyperlink>
        </w:p>
        <w:p w14:paraId="68FCE75D" w14:textId="4302CE85" w:rsidR="65BB3AAD" w:rsidRDefault="65BB3AAD" w:rsidP="65BB3AAD">
          <w:pPr>
            <w:pStyle w:val="TDC1"/>
            <w:tabs>
              <w:tab w:val="right" w:leader="dot" w:pos="8490"/>
            </w:tabs>
            <w:rPr>
              <w:rStyle w:val="Hipervnculo"/>
            </w:rPr>
          </w:pPr>
          <w:hyperlink w:anchor="_Toc1853029041">
            <w:r w:rsidRPr="65BB3AAD">
              <w:rPr>
                <w:rStyle w:val="Hipervnculo"/>
              </w:rPr>
              <w:t>Referencias bibliográficas</w:t>
            </w:r>
            <w:r>
              <w:tab/>
            </w:r>
            <w:r>
              <w:fldChar w:fldCharType="begin"/>
            </w:r>
            <w:r>
              <w:instrText>PAGEREF _Toc1853029041 \h</w:instrText>
            </w:r>
            <w:r>
              <w:fldChar w:fldCharType="separate"/>
            </w:r>
            <w:r w:rsidRPr="65BB3AAD">
              <w:rPr>
                <w:rStyle w:val="Hipervnculo"/>
              </w:rPr>
              <w:t>54</w:t>
            </w:r>
            <w:r>
              <w:fldChar w:fldCharType="end"/>
            </w:r>
          </w:hyperlink>
        </w:p>
        <w:p w14:paraId="1E5354EC" w14:textId="0F23576D" w:rsidR="65BB3AAD" w:rsidRDefault="65BB3AAD" w:rsidP="65BB3AAD">
          <w:pPr>
            <w:pStyle w:val="TDC1"/>
            <w:tabs>
              <w:tab w:val="right" w:leader="dot" w:pos="8490"/>
            </w:tabs>
            <w:rPr>
              <w:rStyle w:val="Hipervnculo"/>
            </w:rPr>
          </w:pPr>
          <w:hyperlink w:anchor="_Toc2015856628">
            <w:r w:rsidRPr="65BB3AAD">
              <w:rPr>
                <w:rStyle w:val="Hipervnculo"/>
              </w:rPr>
              <w:t>ANEXOS</w:t>
            </w:r>
            <w:r>
              <w:tab/>
            </w:r>
            <w:r>
              <w:fldChar w:fldCharType="begin"/>
            </w:r>
            <w:r>
              <w:instrText>PAGEREF _Toc2015856628 \h</w:instrText>
            </w:r>
            <w:r>
              <w:fldChar w:fldCharType="separate"/>
            </w:r>
            <w:r w:rsidRPr="65BB3AAD">
              <w:rPr>
                <w:rStyle w:val="Hipervnculo"/>
              </w:rPr>
              <w:t>54</w:t>
            </w:r>
            <w:r>
              <w:fldChar w:fldCharType="end"/>
            </w:r>
          </w:hyperlink>
          <w:r>
            <w:fldChar w:fldCharType="end"/>
          </w:r>
        </w:p>
      </w:sdtContent>
    </w:sdt>
    <w:p w14:paraId="0AED466F" w14:textId="22271872" w:rsidR="00FF121F" w:rsidRDefault="00FF121F"/>
    <w:p w14:paraId="26E83AF7" w14:textId="4003B5C5" w:rsidR="00002706" w:rsidRDefault="00002706" w:rsidP="721F1A04">
      <w:pPr>
        <w:rPr>
          <w:sz w:val="44"/>
          <w:szCs w:val="44"/>
        </w:rPr>
      </w:pPr>
      <w:r w:rsidRPr="721F1A04">
        <w:rPr>
          <w:sz w:val="44"/>
          <w:szCs w:val="44"/>
        </w:rPr>
        <w:br w:type="page"/>
      </w:r>
    </w:p>
    <w:p w14:paraId="7F10FB88" w14:textId="34FF1B0C" w:rsidR="00002706" w:rsidRDefault="00652904" w:rsidP="00002706">
      <w:pPr>
        <w:jc w:val="center"/>
        <w:rPr>
          <w:sz w:val="44"/>
        </w:rPr>
      </w:pPr>
      <w:r>
        <w:rPr>
          <w:sz w:val="44"/>
        </w:rPr>
        <w:lastRenderedPageBreak/>
        <w:t>Tabla de figuras</w:t>
      </w:r>
    </w:p>
    <w:p w14:paraId="142BF63C" w14:textId="5DBC78A9" w:rsidR="00A21C67" w:rsidRDefault="00536125">
      <w:pPr>
        <w:pStyle w:val="Tabladeilustraciones"/>
        <w:tabs>
          <w:tab w:val="right" w:leader="dot" w:pos="8494"/>
        </w:tabs>
        <w:rPr>
          <w:rFonts w:eastAsiaTheme="minorEastAsia"/>
          <w:noProof/>
          <w:kern w:val="2"/>
          <w:sz w:val="24"/>
          <w:szCs w:val="24"/>
          <w:lang w:eastAsia="es-ES"/>
          <w14:ligatures w14:val="standardContextual"/>
        </w:rPr>
      </w:pPr>
      <w:r>
        <w:rPr>
          <w:sz w:val="44"/>
        </w:rPr>
        <w:fldChar w:fldCharType="begin"/>
      </w:r>
      <w:r>
        <w:rPr>
          <w:sz w:val="44"/>
        </w:rPr>
        <w:instrText xml:space="preserve"> TOC \h \z \c "Figura" </w:instrText>
      </w:r>
      <w:r>
        <w:rPr>
          <w:sz w:val="44"/>
        </w:rPr>
        <w:fldChar w:fldCharType="separate"/>
      </w:r>
      <w:hyperlink w:anchor="_Toc200491014" w:history="1">
        <w:r w:rsidR="00A21C67" w:rsidRPr="00DD60F1">
          <w:rPr>
            <w:rStyle w:val="Hipervnculo"/>
            <w:noProof/>
          </w:rPr>
          <w:t>Figura 1 - Comparativa de alternativas</w:t>
        </w:r>
        <w:r w:rsidR="00A21C67">
          <w:rPr>
            <w:noProof/>
            <w:webHidden/>
          </w:rPr>
          <w:tab/>
        </w:r>
        <w:r w:rsidR="00A21C67">
          <w:rPr>
            <w:noProof/>
            <w:webHidden/>
          </w:rPr>
          <w:fldChar w:fldCharType="begin"/>
        </w:r>
        <w:r w:rsidR="00A21C67">
          <w:rPr>
            <w:noProof/>
            <w:webHidden/>
          </w:rPr>
          <w:instrText xml:space="preserve"> PAGEREF _Toc200491014 \h </w:instrText>
        </w:r>
        <w:r w:rsidR="00A21C67">
          <w:rPr>
            <w:noProof/>
            <w:webHidden/>
          </w:rPr>
        </w:r>
        <w:r w:rsidR="00A21C67">
          <w:rPr>
            <w:noProof/>
            <w:webHidden/>
          </w:rPr>
          <w:fldChar w:fldCharType="separate"/>
        </w:r>
        <w:r w:rsidR="00A21C67">
          <w:rPr>
            <w:noProof/>
            <w:webHidden/>
          </w:rPr>
          <w:t>10</w:t>
        </w:r>
        <w:r w:rsidR="00A21C67">
          <w:rPr>
            <w:noProof/>
            <w:webHidden/>
          </w:rPr>
          <w:fldChar w:fldCharType="end"/>
        </w:r>
      </w:hyperlink>
    </w:p>
    <w:p w14:paraId="75921E8E" w14:textId="68E69873"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15" w:history="1">
        <w:r w:rsidRPr="00DD60F1">
          <w:rPr>
            <w:rStyle w:val="Hipervnculo"/>
            <w:noProof/>
          </w:rPr>
          <w:t>Figura 2 - Layout de la planta de producción en FlexSim</w:t>
        </w:r>
        <w:r>
          <w:rPr>
            <w:noProof/>
            <w:webHidden/>
          </w:rPr>
          <w:tab/>
        </w:r>
        <w:r>
          <w:rPr>
            <w:noProof/>
            <w:webHidden/>
          </w:rPr>
          <w:fldChar w:fldCharType="begin"/>
        </w:r>
        <w:r>
          <w:rPr>
            <w:noProof/>
            <w:webHidden/>
          </w:rPr>
          <w:instrText xml:space="preserve"> PAGEREF _Toc200491015 \h </w:instrText>
        </w:r>
        <w:r>
          <w:rPr>
            <w:noProof/>
            <w:webHidden/>
          </w:rPr>
        </w:r>
        <w:r>
          <w:rPr>
            <w:noProof/>
            <w:webHidden/>
          </w:rPr>
          <w:fldChar w:fldCharType="separate"/>
        </w:r>
        <w:r>
          <w:rPr>
            <w:noProof/>
            <w:webHidden/>
          </w:rPr>
          <w:t>19</w:t>
        </w:r>
        <w:r>
          <w:rPr>
            <w:noProof/>
            <w:webHidden/>
          </w:rPr>
          <w:fldChar w:fldCharType="end"/>
        </w:r>
      </w:hyperlink>
    </w:p>
    <w:p w14:paraId="01AB27B9" w14:textId="71586257"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16" w:history="1">
        <w:r w:rsidRPr="00DD60F1">
          <w:rPr>
            <w:rStyle w:val="Hipervnculo"/>
            <w:noProof/>
          </w:rPr>
          <w:t>Figura 3 - Estructura por grupos de FlexSim</w:t>
        </w:r>
        <w:r>
          <w:rPr>
            <w:noProof/>
            <w:webHidden/>
          </w:rPr>
          <w:tab/>
        </w:r>
        <w:r>
          <w:rPr>
            <w:noProof/>
            <w:webHidden/>
          </w:rPr>
          <w:fldChar w:fldCharType="begin"/>
        </w:r>
        <w:r>
          <w:rPr>
            <w:noProof/>
            <w:webHidden/>
          </w:rPr>
          <w:instrText xml:space="preserve"> PAGEREF _Toc200491016 \h </w:instrText>
        </w:r>
        <w:r>
          <w:rPr>
            <w:noProof/>
            <w:webHidden/>
          </w:rPr>
        </w:r>
        <w:r>
          <w:rPr>
            <w:noProof/>
            <w:webHidden/>
          </w:rPr>
          <w:fldChar w:fldCharType="separate"/>
        </w:r>
        <w:r>
          <w:rPr>
            <w:noProof/>
            <w:webHidden/>
          </w:rPr>
          <w:t>21</w:t>
        </w:r>
        <w:r>
          <w:rPr>
            <w:noProof/>
            <w:webHidden/>
          </w:rPr>
          <w:fldChar w:fldCharType="end"/>
        </w:r>
      </w:hyperlink>
    </w:p>
    <w:p w14:paraId="1E1F9AAF" w14:textId="2D659192"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17" w:history="1">
        <w:r w:rsidRPr="00DD60F1">
          <w:rPr>
            <w:rStyle w:val="Hipervnculo"/>
            <w:noProof/>
          </w:rPr>
          <w:t>Figura 4 - Estructura por listas en FlexSim</w:t>
        </w:r>
        <w:r>
          <w:rPr>
            <w:noProof/>
            <w:webHidden/>
          </w:rPr>
          <w:tab/>
        </w:r>
        <w:r>
          <w:rPr>
            <w:noProof/>
            <w:webHidden/>
          </w:rPr>
          <w:fldChar w:fldCharType="begin"/>
        </w:r>
        <w:r>
          <w:rPr>
            <w:noProof/>
            <w:webHidden/>
          </w:rPr>
          <w:instrText xml:space="preserve"> PAGEREF _Toc200491017 \h </w:instrText>
        </w:r>
        <w:r>
          <w:rPr>
            <w:noProof/>
            <w:webHidden/>
          </w:rPr>
        </w:r>
        <w:r>
          <w:rPr>
            <w:noProof/>
            <w:webHidden/>
          </w:rPr>
          <w:fldChar w:fldCharType="separate"/>
        </w:r>
        <w:r>
          <w:rPr>
            <w:noProof/>
            <w:webHidden/>
          </w:rPr>
          <w:t>22</w:t>
        </w:r>
        <w:r>
          <w:rPr>
            <w:noProof/>
            <w:webHidden/>
          </w:rPr>
          <w:fldChar w:fldCharType="end"/>
        </w:r>
      </w:hyperlink>
    </w:p>
    <w:p w14:paraId="3D7DE113" w14:textId="6979CADB"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18" w:history="1">
        <w:r w:rsidRPr="00DD60F1">
          <w:rPr>
            <w:rStyle w:val="Hipervnculo"/>
            <w:noProof/>
          </w:rPr>
          <w:t>Figura 5 - Estructura por tablas en FlexSim</w:t>
        </w:r>
        <w:r>
          <w:rPr>
            <w:noProof/>
            <w:webHidden/>
          </w:rPr>
          <w:tab/>
        </w:r>
        <w:r>
          <w:rPr>
            <w:noProof/>
            <w:webHidden/>
          </w:rPr>
          <w:fldChar w:fldCharType="begin"/>
        </w:r>
        <w:r>
          <w:rPr>
            <w:noProof/>
            <w:webHidden/>
          </w:rPr>
          <w:instrText xml:space="preserve"> PAGEREF _Toc200491018 \h </w:instrText>
        </w:r>
        <w:r>
          <w:rPr>
            <w:noProof/>
            <w:webHidden/>
          </w:rPr>
        </w:r>
        <w:r>
          <w:rPr>
            <w:noProof/>
            <w:webHidden/>
          </w:rPr>
          <w:fldChar w:fldCharType="separate"/>
        </w:r>
        <w:r>
          <w:rPr>
            <w:noProof/>
            <w:webHidden/>
          </w:rPr>
          <w:t>22</w:t>
        </w:r>
        <w:r>
          <w:rPr>
            <w:noProof/>
            <w:webHidden/>
          </w:rPr>
          <w:fldChar w:fldCharType="end"/>
        </w:r>
      </w:hyperlink>
    </w:p>
    <w:p w14:paraId="21307AE8" w14:textId="341025A2"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19" w:history="1">
        <w:r w:rsidRPr="00DD60F1">
          <w:rPr>
            <w:rStyle w:val="Hipervnculo"/>
            <w:noProof/>
          </w:rPr>
          <w:t>Figura 6 -  Diagrama de Gantt</w:t>
        </w:r>
        <w:r>
          <w:rPr>
            <w:noProof/>
            <w:webHidden/>
          </w:rPr>
          <w:tab/>
        </w:r>
        <w:r>
          <w:rPr>
            <w:noProof/>
            <w:webHidden/>
          </w:rPr>
          <w:fldChar w:fldCharType="begin"/>
        </w:r>
        <w:r>
          <w:rPr>
            <w:noProof/>
            <w:webHidden/>
          </w:rPr>
          <w:instrText xml:space="preserve"> PAGEREF _Toc200491019 \h </w:instrText>
        </w:r>
        <w:r>
          <w:rPr>
            <w:noProof/>
            <w:webHidden/>
          </w:rPr>
        </w:r>
        <w:r>
          <w:rPr>
            <w:noProof/>
            <w:webHidden/>
          </w:rPr>
          <w:fldChar w:fldCharType="separate"/>
        </w:r>
        <w:r>
          <w:rPr>
            <w:noProof/>
            <w:webHidden/>
          </w:rPr>
          <w:t>24</w:t>
        </w:r>
        <w:r>
          <w:rPr>
            <w:noProof/>
            <w:webHidden/>
          </w:rPr>
          <w:fldChar w:fldCharType="end"/>
        </w:r>
      </w:hyperlink>
    </w:p>
    <w:p w14:paraId="5BE7EA6D" w14:textId="5D3D6314"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0" w:history="1">
        <w:r w:rsidRPr="00DD60F1">
          <w:rPr>
            <w:rStyle w:val="Hipervnculo"/>
            <w:noProof/>
          </w:rPr>
          <w:t>Figura  - Tablas de Tareas</w:t>
        </w:r>
        <w:r>
          <w:rPr>
            <w:noProof/>
            <w:webHidden/>
          </w:rPr>
          <w:tab/>
        </w:r>
        <w:r>
          <w:rPr>
            <w:noProof/>
            <w:webHidden/>
          </w:rPr>
          <w:fldChar w:fldCharType="begin"/>
        </w:r>
        <w:r>
          <w:rPr>
            <w:noProof/>
            <w:webHidden/>
          </w:rPr>
          <w:instrText xml:space="preserve"> PAGEREF _Toc200491020 \h </w:instrText>
        </w:r>
        <w:r>
          <w:rPr>
            <w:noProof/>
            <w:webHidden/>
          </w:rPr>
        </w:r>
        <w:r>
          <w:rPr>
            <w:noProof/>
            <w:webHidden/>
          </w:rPr>
          <w:fldChar w:fldCharType="separate"/>
        </w:r>
        <w:r>
          <w:rPr>
            <w:noProof/>
            <w:webHidden/>
          </w:rPr>
          <w:t>25</w:t>
        </w:r>
        <w:r>
          <w:rPr>
            <w:noProof/>
            <w:webHidden/>
          </w:rPr>
          <w:fldChar w:fldCharType="end"/>
        </w:r>
      </w:hyperlink>
    </w:p>
    <w:p w14:paraId="6B1930C3" w14:textId="31352C3F"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1" w:history="1">
        <w:r w:rsidRPr="00DD60F1">
          <w:rPr>
            <w:rStyle w:val="Hipervnculo"/>
            <w:noProof/>
          </w:rPr>
          <w:t>Figura 9 - Estadísticas del modelo de flexsim</w:t>
        </w:r>
        <w:r>
          <w:rPr>
            <w:noProof/>
            <w:webHidden/>
          </w:rPr>
          <w:tab/>
        </w:r>
        <w:r>
          <w:rPr>
            <w:noProof/>
            <w:webHidden/>
          </w:rPr>
          <w:fldChar w:fldCharType="begin"/>
        </w:r>
        <w:r>
          <w:rPr>
            <w:noProof/>
            <w:webHidden/>
          </w:rPr>
          <w:instrText xml:space="preserve"> PAGEREF _Toc200491021 \h </w:instrText>
        </w:r>
        <w:r>
          <w:rPr>
            <w:noProof/>
            <w:webHidden/>
          </w:rPr>
        </w:r>
        <w:r>
          <w:rPr>
            <w:noProof/>
            <w:webHidden/>
          </w:rPr>
          <w:fldChar w:fldCharType="separate"/>
        </w:r>
        <w:r>
          <w:rPr>
            <w:noProof/>
            <w:webHidden/>
          </w:rPr>
          <w:t>29</w:t>
        </w:r>
        <w:r>
          <w:rPr>
            <w:noProof/>
            <w:webHidden/>
          </w:rPr>
          <w:fldChar w:fldCharType="end"/>
        </w:r>
      </w:hyperlink>
    </w:p>
    <w:p w14:paraId="40708886" w14:textId="75E9E83C"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2" w:history="1">
        <w:r w:rsidRPr="00DD60F1">
          <w:rPr>
            <w:rStyle w:val="Hipervnculo"/>
            <w:noProof/>
          </w:rPr>
          <w:t>Figura  - Tabla de costes</w:t>
        </w:r>
        <w:r>
          <w:rPr>
            <w:noProof/>
            <w:webHidden/>
          </w:rPr>
          <w:tab/>
        </w:r>
        <w:r>
          <w:rPr>
            <w:noProof/>
            <w:webHidden/>
          </w:rPr>
          <w:fldChar w:fldCharType="begin"/>
        </w:r>
        <w:r>
          <w:rPr>
            <w:noProof/>
            <w:webHidden/>
          </w:rPr>
          <w:instrText xml:space="preserve"> PAGEREF _Toc200491022 \h </w:instrText>
        </w:r>
        <w:r>
          <w:rPr>
            <w:noProof/>
            <w:webHidden/>
          </w:rPr>
        </w:r>
        <w:r>
          <w:rPr>
            <w:noProof/>
            <w:webHidden/>
          </w:rPr>
          <w:fldChar w:fldCharType="separate"/>
        </w:r>
        <w:r>
          <w:rPr>
            <w:noProof/>
            <w:webHidden/>
          </w:rPr>
          <w:t>31</w:t>
        </w:r>
        <w:r>
          <w:rPr>
            <w:noProof/>
            <w:webHidden/>
          </w:rPr>
          <w:fldChar w:fldCharType="end"/>
        </w:r>
      </w:hyperlink>
    </w:p>
    <w:p w14:paraId="383254DF" w14:textId="12E99CF6"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3" w:history="1">
        <w:r w:rsidRPr="00DD60F1">
          <w:rPr>
            <w:rStyle w:val="Hipervnculo"/>
            <w:noProof/>
          </w:rPr>
          <w:t>Figura  - Tabla de ahorros anuales</w:t>
        </w:r>
        <w:r>
          <w:rPr>
            <w:noProof/>
            <w:webHidden/>
          </w:rPr>
          <w:tab/>
        </w:r>
        <w:r>
          <w:rPr>
            <w:noProof/>
            <w:webHidden/>
          </w:rPr>
          <w:fldChar w:fldCharType="begin"/>
        </w:r>
        <w:r>
          <w:rPr>
            <w:noProof/>
            <w:webHidden/>
          </w:rPr>
          <w:instrText xml:space="preserve"> PAGEREF _Toc200491023 \h </w:instrText>
        </w:r>
        <w:r>
          <w:rPr>
            <w:noProof/>
            <w:webHidden/>
          </w:rPr>
        </w:r>
        <w:r>
          <w:rPr>
            <w:noProof/>
            <w:webHidden/>
          </w:rPr>
          <w:fldChar w:fldCharType="separate"/>
        </w:r>
        <w:r>
          <w:rPr>
            <w:noProof/>
            <w:webHidden/>
          </w:rPr>
          <w:t>33</w:t>
        </w:r>
        <w:r>
          <w:rPr>
            <w:noProof/>
            <w:webHidden/>
          </w:rPr>
          <w:fldChar w:fldCharType="end"/>
        </w:r>
      </w:hyperlink>
    </w:p>
    <w:p w14:paraId="7DEEC0D4" w14:textId="0B9C2DDD"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4" w:history="1">
        <w:r w:rsidRPr="00DD60F1">
          <w:rPr>
            <w:rStyle w:val="Hipervnculo"/>
            <w:noProof/>
          </w:rPr>
          <w:t>Figura  - Fórmula para calcular el ROI</w:t>
        </w:r>
        <w:r>
          <w:rPr>
            <w:noProof/>
            <w:webHidden/>
          </w:rPr>
          <w:tab/>
        </w:r>
        <w:r>
          <w:rPr>
            <w:noProof/>
            <w:webHidden/>
          </w:rPr>
          <w:fldChar w:fldCharType="begin"/>
        </w:r>
        <w:r>
          <w:rPr>
            <w:noProof/>
            <w:webHidden/>
          </w:rPr>
          <w:instrText xml:space="preserve"> PAGEREF _Toc200491024 \h </w:instrText>
        </w:r>
        <w:r>
          <w:rPr>
            <w:noProof/>
            <w:webHidden/>
          </w:rPr>
        </w:r>
        <w:r>
          <w:rPr>
            <w:noProof/>
            <w:webHidden/>
          </w:rPr>
          <w:fldChar w:fldCharType="separate"/>
        </w:r>
        <w:r>
          <w:rPr>
            <w:noProof/>
            <w:webHidden/>
          </w:rPr>
          <w:t>33</w:t>
        </w:r>
        <w:r>
          <w:rPr>
            <w:noProof/>
            <w:webHidden/>
          </w:rPr>
          <w:fldChar w:fldCharType="end"/>
        </w:r>
      </w:hyperlink>
    </w:p>
    <w:p w14:paraId="4B6892B4" w14:textId="43FB400A"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5" w:history="1">
        <w:r w:rsidRPr="00DD60F1">
          <w:rPr>
            <w:rStyle w:val="Hipervnculo"/>
            <w:noProof/>
          </w:rPr>
          <w:t>Figura  - Creación de los inventarios</w:t>
        </w:r>
        <w:r>
          <w:rPr>
            <w:noProof/>
            <w:webHidden/>
          </w:rPr>
          <w:tab/>
        </w:r>
        <w:r>
          <w:rPr>
            <w:noProof/>
            <w:webHidden/>
          </w:rPr>
          <w:fldChar w:fldCharType="begin"/>
        </w:r>
        <w:r>
          <w:rPr>
            <w:noProof/>
            <w:webHidden/>
          </w:rPr>
          <w:instrText xml:space="preserve"> PAGEREF _Toc200491025 \h </w:instrText>
        </w:r>
        <w:r>
          <w:rPr>
            <w:noProof/>
            <w:webHidden/>
          </w:rPr>
        </w:r>
        <w:r>
          <w:rPr>
            <w:noProof/>
            <w:webHidden/>
          </w:rPr>
          <w:fldChar w:fldCharType="separate"/>
        </w:r>
        <w:r>
          <w:rPr>
            <w:noProof/>
            <w:webHidden/>
          </w:rPr>
          <w:t>39</w:t>
        </w:r>
        <w:r>
          <w:rPr>
            <w:noProof/>
            <w:webHidden/>
          </w:rPr>
          <w:fldChar w:fldCharType="end"/>
        </w:r>
      </w:hyperlink>
    </w:p>
    <w:p w14:paraId="05D0EFD1" w14:textId="30442642"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6" w:history="1">
        <w:r w:rsidRPr="00DD60F1">
          <w:rPr>
            <w:rStyle w:val="Hipervnculo"/>
            <w:noProof/>
          </w:rPr>
          <w:t>Figura  - Inventario inicial de materias primas</w:t>
        </w:r>
        <w:r>
          <w:rPr>
            <w:noProof/>
            <w:webHidden/>
          </w:rPr>
          <w:tab/>
        </w:r>
        <w:r>
          <w:rPr>
            <w:noProof/>
            <w:webHidden/>
          </w:rPr>
          <w:fldChar w:fldCharType="begin"/>
        </w:r>
        <w:r>
          <w:rPr>
            <w:noProof/>
            <w:webHidden/>
          </w:rPr>
          <w:instrText xml:space="preserve"> PAGEREF _Toc200491026 \h </w:instrText>
        </w:r>
        <w:r>
          <w:rPr>
            <w:noProof/>
            <w:webHidden/>
          </w:rPr>
        </w:r>
        <w:r>
          <w:rPr>
            <w:noProof/>
            <w:webHidden/>
          </w:rPr>
          <w:fldChar w:fldCharType="separate"/>
        </w:r>
        <w:r>
          <w:rPr>
            <w:noProof/>
            <w:webHidden/>
          </w:rPr>
          <w:t>40</w:t>
        </w:r>
        <w:r>
          <w:rPr>
            <w:noProof/>
            <w:webHidden/>
          </w:rPr>
          <w:fldChar w:fldCharType="end"/>
        </w:r>
      </w:hyperlink>
    </w:p>
    <w:p w14:paraId="3B8CD209" w14:textId="5DF091EE"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7" w:history="1">
        <w:r w:rsidRPr="00DD60F1">
          <w:rPr>
            <w:rStyle w:val="Hipervnculo"/>
            <w:noProof/>
          </w:rPr>
          <w:t>Figura  - Outbound orders</w:t>
        </w:r>
        <w:r>
          <w:rPr>
            <w:noProof/>
            <w:webHidden/>
          </w:rPr>
          <w:tab/>
        </w:r>
        <w:r>
          <w:rPr>
            <w:noProof/>
            <w:webHidden/>
          </w:rPr>
          <w:fldChar w:fldCharType="begin"/>
        </w:r>
        <w:r>
          <w:rPr>
            <w:noProof/>
            <w:webHidden/>
          </w:rPr>
          <w:instrText xml:space="preserve"> PAGEREF _Toc200491027 \h </w:instrText>
        </w:r>
        <w:r>
          <w:rPr>
            <w:noProof/>
            <w:webHidden/>
          </w:rPr>
        </w:r>
        <w:r>
          <w:rPr>
            <w:noProof/>
            <w:webHidden/>
          </w:rPr>
          <w:fldChar w:fldCharType="separate"/>
        </w:r>
        <w:r>
          <w:rPr>
            <w:noProof/>
            <w:webHidden/>
          </w:rPr>
          <w:t>41</w:t>
        </w:r>
        <w:r>
          <w:rPr>
            <w:noProof/>
            <w:webHidden/>
          </w:rPr>
          <w:fldChar w:fldCharType="end"/>
        </w:r>
      </w:hyperlink>
    </w:p>
    <w:p w14:paraId="24626416" w14:textId="3CFF9478"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8" w:history="1">
        <w:r w:rsidRPr="00DD60F1">
          <w:rPr>
            <w:rStyle w:val="Hipervnculo"/>
            <w:noProof/>
          </w:rPr>
          <w:t>Figura  - Inbound Orders</w:t>
        </w:r>
        <w:r>
          <w:rPr>
            <w:noProof/>
            <w:webHidden/>
          </w:rPr>
          <w:tab/>
        </w:r>
        <w:r>
          <w:rPr>
            <w:noProof/>
            <w:webHidden/>
          </w:rPr>
          <w:fldChar w:fldCharType="begin"/>
        </w:r>
        <w:r>
          <w:rPr>
            <w:noProof/>
            <w:webHidden/>
          </w:rPr>
          <w:instrText xml:space="preserve"> PAGEREF _Toc200491028 \h </w:instrText>
        </w:r>
        <w:r>
          <w:rPr>
            <w:noProof/>
            <w:webHidden/>
          </w:rPr>
        </w:r>
        <w:r>
          <w:rPr>
            <w:noProof/>
            <w:webHidden/>
          </w:rPr>
          <w:fldChar w:fldCharType="separate"/>
        </w:r>
        <w:r>
          <w:rPr>
            <w:noProof/>
            <w:webHidden/>
          </w:rPr>
          <w:t>41</w:t>
        </w:r>
        <w:r>
          <w:rPr>
            <w:noProof/>
            <w:webHidden/>
          </w:rPr>
          <w:fldChar w:fldCharType="end"/>
        </w:r>
      </w:hyperlink>
    </w:p>
    <w:p w14:paraId="6DA65809" w14:textId="0B36F97B"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29" w:history="1">
        <w:r w:rsidRPr="00DD60F1">
          <w:rPr>
            <w:rStyle w:val="Hipervnculo"/>
            <w:noProof/>
          </w:rPr>
          <w:t>Figura  - Sotck Keeping Unit</w:t>
        </w:r>
        <w:r>
          <w:rPr>
            <w:noProof/>
            <w:webHidden/>
          </w:rPr>
          <w:tab/>
        </w:r>
        <w:r>
          <w:rPr>
            <w:noProof/>
            <w:webHidden/>
          </w:rPr>
          <w:fldChar w:fldCharType="begin"/>
        </w:r>
        <w:r>
          <w:rPr>
            <w:noProof/>
            <w:webHidden/>
          </w:rPr>
          <w:instrText xml:space="preserve"> PAGEREF _Toc200491029 \h </w:instrText>
        </w:r>
        <w:r>
          <w:rPr>
            <w:noProof/>
            <w:webHidden/>
          </w:rPr>
        </w:r>
        <w:r>
          <w:rPr>
            <w:noProof/>
            <w:webHidden/>
          </w:rPr>
          <w:fldChar w:fldCharType="separate"/>
        </w:r>
        <w:r>
          <w:rPr>
            <w:noProof/>
            <w:webHidden/>
          </w:rPr>
          <w:t>42</w:t>
        </w:r>
        <w:r>
          <w:rPr>
            <w:noProof/>
            <w:webHidden/>
          </w:rPr>
          <w:fldChar w:fldCharType="end"/>
        </w:r>
      </w:hyperlink>
    </w:p>
    <w:p w14:paraId="218C4C61" w14:textId="3FFC8B1A"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0" w:history="1">
        <w:r w:rsidRPr="00DD60F1">
          <w:rPr>
            <w:rStyle w:val="Hipervnculo"/>
            <w:noProof/>
          </w:rPr>
          <w:t>Figura  - Processs Flow de los AGVs</w:t>
        </w:r>
        <w:r>
          <w:rPr>
            <w:noProof/>
            <w:webHidden/>
          </w:rPr>
          <w:tab/>
        </w:r>
        <w:r>
          <w:rPr>
            <w:noProof/>
            <w:webHidden/>
          </w:rPr>
          <w:fldChar w:fldCharType="begin"/>
        </w:r>
        <w:r>
          <w:rPr>
            <w:noProof/>
            <w:webHidden/>
          </w:rPr>
          <w:instrText xml:space="preserve"> PAGEREF _Toc200491030 \h </w:instrText>
        </w:r>
        <w:r>
          <w:rPr>
            <w:noProof/>
            <w:webHidden/>
          </w:rPr>
        </w:r>
        <w:r>
          <w:rPr>
            <w:noProof/>
            <w:webHidden/>
          </w:rPr>
          <w:fldChar w:fldCharType="separate"/>
        </w:r>
        <w:r>
          <w:rPr>
            <w:noProof/>
            <w:webHidden/>
          </w:rPr>
          <w:t>42</w:t>
        </w:r>
        <w:r>
          <w:rPr>
            <w:noProof/>
            <w:webHidden/>
          </w:rPr>
          <w:fldChar w:fldCharType="end"/>
        </w:r>
      </w:hyperlink>
    </w:p>
    <w:p w14:paraId="1E5AE980" w14:textId="4F3BE18A"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1" w:history="1">
        <w:r w:rsidRPr="00DD60F1">
          <w:rPr>
            <w:rStyle w:val="Hipervnculo"/>
            <w:noProof/>
          </w:rPr>
          <w:t>Figura  - Process Flow de los AGVs</w:t>
        </w:r>
        <w:r>
          <w:rPr>
            <w:noProof/>
            <w:webHidden/>
          </w:rPr>
          <w:tab/>
        </w:r>
        <w:r>
          <w:rPr>
            <w:noProof/>
            <w:webHidden/>
          </w:rPr>
          <w:fldChar w:fldCharType="begin"/>
        </w:r>
        <w:r>
          <w:rPr>
            <w:noProof/>
            <w:webHidden/>
          </w:rPr>
          <w:instrText xml:space="preserve"> PAGEREF _Toc200491031 \h </w:instrText>
        </w:r>
        <w:r>
          <w:rPr>
            <w:noProof/>
            <w:webHidden/>
          </w:rPr>
        </w:r>
        <w:r>
          <w:rPr>
            <w:noProof/>
            <w:webHidden/>
          </w:rPr>
          <w:fldChar w:fldCharType="separate"/>
        </w:r>
        <w:r>
          <w:rPr>
            <w:noProof/>
            <w:webHidden/>
          </w:rPr>
          <w:t>43</w:t>
        </w:r>
        <w:r>
          <w:rPr>
            <w:noProof/>
            <w:webHidden/>
          </w:rPr>
          <w:fldChar w:fldCharType="end"/>
        </w:r>
      </w:hyperlink>
    </w:p>
    <w:p w14:paraId="20BC9930" w14:textId="3ACA1349"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2" w:history="1">
        <w:r w:rsidRPr="00DD60F1">
          <w:rPr>
            <w:rStyle w:val="Hipervnculo"/>
            <w:noProof/>
          </w:rPr>
          <w:t>Figura  - Process Flow de los ensamblajes</w:t>
        </w:r>
        <w:r>
          <w:rPr>
            <w:noProof/>
            <w:webHidden/>
          </w:rPr>
          <w:tab/>
        </w:r>
        <w:r>
          <w:rPr>
            <w:noProof/>
            <w:webHidden/>
          </w:rPr>
          <w:fldChar w:fldCharType="begin"/>
        </w:r>
        <w:r>
          <w:rPr>
            <w:noProof/>
            <w:webHidden/>
          </w:rPr>
          <w:instrText xml:space="preserve"> PAGEREF _Toc200491032 \h </w:instrText>
        </w:r>
        <w:r>
          <w:rPr>
            <w:noProof/>
            <w:webHidden/>
          </w:rPr>
        </w:r>
        <w:r>
          <w:rPr>
            <w:noProof/>
            <w:webHidden/>
          </w:rPr>
          <w:fldChar w:fldCharType="separate"/>
        </w:r>
        <w:r>
          <w:rPr>
            <w:noProof/>
            <w:webHidden/>
          </w:rPr>
          <w:t>44</w:t>
        </w:r>
        <w:r>
          <w:rPr>
            <w:noProof/>
            <w:webHidden/>
          </w:rPr>
          <w:fldChar w:fldCharType="end"/>
        </w:r>
      </w:hyperlink>
    </w:p>
    <w:p w14:paraId="7E4D7710" w14:textId="7E4300EC"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3" w:history="1">
        <w:r w:rsidRPr="00DD60F1">
          <w:rPr>
            <w:rStyle w:val="Hipervnculo"/>
            <w:noProof/>
          </w:rPr>
          <w:t>Figura  – Process Flow de los Procesos</w:t>
        </w:r>
        <w:r>
          <w:rPr>
            <w:noProof/>
            <w:webHidden/>
          </w:rPr>
          <w:tab/>
        </w:r>
        <w:r>
          <w:rPr>
            <w:noProof/>
            <w:webHidden/>
          </w:rPr>
          <w:fldChar w:fldCharType="begin"/>
        </w:r>
        <w:r>
          <w:rPr>
            <w:noProof/>
            <w:webHidden/>
          </w:rPr>
          <w:instrText xml:space="preserve"> PAGEREF _Toc200491033 \h </w:instrText>
        </w:r>
        <w:r>
          <w:rPr>
            <w:noProof/>
            <w:webHidden/>
          </w:rPr>
        </w:r>
        <w:r>
          <w:rPr>
            <w:noProof/>
            <w:webHidden/>
          </w:rPr>
          <w:fldChar w:fldCharType="separate"/>
        </w:r>
        <w:r>
          <w:rPr>
            <w:noProof/>
            <w:webHidden/>
          </w:rPr>
          <w:t>45</w:t>
        </w:r>
        <w:r>
          <w:rPr>
            <w:noProof/>
            <w:webHidden/>
          </w:rPr>
          <w:fldChar w:fldCharType="end"/>
        </w:r>
      </w:hyperlink>
    </w:p>
    <w:p w14:paraId="7CDD9C97" w14:textId="40F82B48"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4" w:history="1">
        <w:r w:rsidRPr="00DD60F1">
          <w:rPr>
            <w:rStyle w:val="Hipervnculo"/>
            <w:noProof/>
          </w:rPr>
          <w:t>Figura  – Asignación del Slot</w:t>
        </w:r>
        <w:r>
          <w:rPr>
            <w:noProof/>
            <w:webHidden/>
          </w:rPr>
          <w:tab/>
        </w:r>
        <w:r>
          <w:rPr>
            <w:noProof/>
            <w:webHidden/>
          </w:rPr>
          <w:fldChar w:fldCharType="begin"/>
        </w:r>
        <w:r>
          <w:rPr>
            <w:noProof/>
            <w:webHidden/>
          </w:rPr>
          <w:instrText xml:space="preserve"> PAGEREF _Toc200491034 \h </w:instrText>
        </w:r>
        <w:r>
          <w:rPr>
            <w:noProof/>
            <w:webHidden/>
          </w:rPr>
        </w:r>
        <w:r>
          <w:rPr>
            <w:noProof/>
            <w:webHidden/>
          </w:rPr>
          <w:fldChar w:fldCharType="separate"/>
        </w:r>
        <w:r>
          <w:rPr>
            <w:noProof/>
            <w:webHidden/>
          </w:rPr>
          <w:t>46</w:t>
        </w:r>
        <w:r>
          <w:rPr>
            <w:noProof/>
            <w:webHidden/>
          </w:rPr>
          <w:fldChar w:fldCharType="end"/>
        </w:r>
      </w:hyperlink>
    </w:p>
    <w:p w14:paraId="5CCD4FC1" w14:textId="45E1734F"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5" w:history="1">
        <w:r w:rsidRPr="00DD60F1">
          <w:rPr>
            <w:rStyle w:val="Hipervnculo"/>
            <w:noProof/>
          </w:rPr>
          <w:t>Figura  – Transformación tabla de pedidos</w:t>
        </w:r>
        <w:r>
          <w:rPr>
            <w:noProof/>
            <w:webHidden/>
          </w:rPr>
          <w:tab/>
        </w:r>
        <w:r>
          <w:rPr>
            <w:noProof/>
            <w:webHidden/>
          </w:rPr>
          <w:fldChar w:fldCharType="begin"/>
        </w:r>
        <w:r>
          <w:rPr>
            <w:noProof/>
            <w:webHidden/>
          </w:rPr>
          <w:instrText xml:space="preserve"> PAGEREF _Toc200491035 \h </w:instrText>
        </w:r>
        <w:r>
          <w:rPr>
            <w:noProof/>
            <w:webHidden/>
          </w:rPr>
        </w:r>
        <w:r>
          <w:rPr>
            <w:noProof/>
            <w:webHidden/>
          </w:rPr>
          <w:fldChar w:fldCharType="separate"/>
        </w:r>
        <w:r>
          <w:rPr>
            <w:noProof/>
            <w:webHidden/>
          </w:rPr>
          <w:t>47</w:t>
        </w:r>
        <w:r>
          <w:rPr>
            <w:noProof/>
            <w:webHidden/>
          </w:rPr>
          <w:fldChar w:fldCharType="end"/>
        </w:r>
      </w:hyperlink>
    </w:p>
    <w:p w14:paraId="4B79858A" w14:textId="376C1A1A"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6" w:history="1">
        <w:r w:rsidRPr="00DD60F1">
          <w:rPr>
            <w:rStyle w:val="Hipervnculo"/>
            <w:noProof/>
          </w:rPr>
          <w:t>Figura  – Gestión y disponibilidad del almacenamiento</w:t>
        </w:r>
        <w:r>
          <w:rPr>
            <w:noProof/>
            <w:webHidden/>
          </w:rPr>
          <w:tab/>
        </w:r>
        <w:r>
          <w:rPr>
            <w:noProof/>
            <w:webHidden/>
          </w:rPr>
          <w:fldChar w:fldCharType="begin"/>
        </w:r>
        <w:r>
          <w:rPr>
            <w:noProof/>
            <w:webHidden/>
          </w:rPr>
          <w:instrText xml:space="preserve"> PAGEREF _Toc200491036 \h </w:instrText>
        </w:r>
        <w:r>
          <w:rPr>
            <w:noProof/>
            <w:webHidden/>
          </w:rPr>
        </w:r>
        <w:r>
          <w:rPr>
            <w:noProof/>
            <w:webHidden/>
          </w:rPr>
          <w:fldChar w:fldCharType="separate"/>
        </w:r>
        <w:r>
          <w:rPr>
            <w:noProof/>
            <w:webHidden/>
          </w:rPr>
          <w:t>48</w:t>
        </w:r>
        <w:r>
          <w:rPr>
            <w:noProof/>
            <w:webHidden/>
          </w:rPr>
          <w:fldChar w:fldCharType="end"/>
        </w:r>
      </w:hyperlink>
    </w:p>
    <w:p w14:paraId="1004E497" w14:textId="2582903A"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7" w:history="1">
        <w:r w:rsidRPr="00DD60F1">
          <w:rPr>
            <w:rStyle w:val="Hipervnculo"/>
            <w:noProof/>
          </w:rPr>
          <w:t>Figura  – Código para la captura de imágenes</w:t>
        </w:r>
        <w:r>
          <w:rPr>
            <w:noProof/>
            <w:webHidden/>
          </w:rPr>
          <w:tab/>
        </w:r>
        <w:r>
          <w:rPr>
            <w:noProof/>
            <w:webHidden/>
          </w:rPr>
          <w:fldChar w:fldCharType="begin"/>
        </w:r>
        <w:r>
          <w:rPr>
            <w:noProof/>
            <w:webHidden/>
          </w:rPr>
          <w:instrText xml:space="preserve"> PAGEREF _Toc200491037 \h </w:instrText>
        </w:r>
        <w:r>
          <w:rPr>
            <w:noProof/>
            <w:webHidden/>
          </w:rPr>
        </w:r>
        <w:r>
          <w:rPr>
            <w:noProof/>
            <w:webHidden/>
          </w:rPr>
          <w:fldChar w:fldCharType="separate"/>
        </w:r>
        <w:r>
          <w:rPr>
            <w:noProof/>
            <w:webHidden/>
          </w:rPr>
          <w:t>51</w:t>
        </w:r>
        <w:r>
          <w:rPr>
            <w:noProof/>
            <w:webHidden/>
          </w:rPr>
          <w:fldChar w:fldCharType="end"/>
        </w:r>
      </w:hyperlink>
    </w:p>
    <w:p w14:paraId="26C22616" w14:textId="6B71B867"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8" w:history="1">
        <w:r w:rsidRPr="00DD60F1">
          <w:rPr>
            <w:rStyle w:val="Hipervnculo"/>
            <w:noProof/>
          </w:rPr>
          <w:t>Figura  – Código para la detección de posición y el ángulo del objeto</w:t>
        </w:r>
        <w:r>
          <w:rPr>
            <w:noProof/>
            <w:webHidden/>
          </w:rPr>
          <w:tab/>
        </w:r>
        <w:r>
          <w:rPr>
            <w:noProof/>
            <w:webHidden/>
          </w:rPr>
          <w:fldChar w:fldCharType="begin"/>
        </w:r>
        <w:r>
          <w:rPr>
            <w:noProof/>
            <w:webHidden/>
          </w:rPr>
          <w:instrText xml:space="preserve"> PAGEREF _Toc200491038 \h </w:instrText>
        </w:r>
        <w:r>
          <w:rPr>
            <w:noProof/>
            <w:webHidden/>
          </w:rPr>
        </w:r>
        <w:r>
          <w:rPr>
            <w:noProof/>
            <w:webHidden/>
          </w:rPr>
          <w:fldChar w:fldCharType="separate"/>
        </w:r>
        <w:r>
          <w:rPr>
            <w:noProof/>
            <w:webHidden/>
          </w:rPr>
          <w:t>52</w:t>
        </w:r>
        <w:r>
          <w:rPr>
            <w:noProof/>
            <w:webHidden/>
          </w:rPr>
          <w:fldChar w:fldCharType="end"/>
        </w:r>
      </w:hyperlink>
    </w:p>
    <w:p w14:paraId="013BDA6F" w14:textId="42711A69"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39" w:history="1">
        <w:r w:rsidRPr="00DD60F1">
          <w:rPr>
            <w:rStyle w:val="Hipervnculo"/>
            <w:noProof/>
          </w:rPr>
          <w:t>Figura  – Código para la detección de posición del ángulo del objeto</w:t>
        </w:r>
        <w:r>
          <w:rPr>
            <w:noProof/>
            <w:webHidden/>
          </w:rPr>
          <w:tab/>
        </w:r>
        <w:r>
          <w:rPr>
            <w:noProof/>
            <w:webHidden/>
          </w:rPr>
          <w:fldChar w:fldCharType="begin"/>
        </w:r>
        <w:r>
          <w:rPr>
            <w:noProof/>
            <w:webHidden/>
          </w:rPr>
          <w:instrText xml:space="preserve"> PAGEREF _Toc200491039 \h </w:instrText>
        </w:r>
        <w:r>
          <w:rPr>
            <w:noProof/>
            <w:webHidden/>
          </w:rPr>
        </w:r>
        <w:r>
          <w:rPr>
            <w:noProof/>
            <w:webHidden/>
          </w:rPr>
          <w:fldChar w:fldCharType="separate"/>
        </w:r>
        <w:r>
          <w:rPr>
            <w:noProof/>
            <w:webHidden/>
          </w:rPr>
          <w:t>52</w:t>
        </w:r>
        <w:r>
          <w:rPr>
            <w:noProof/>
            <w:webHidden/>
          </w:rPr>
          <w:fldChar w:fldCharType="end"/>
        </w:r>
      </w:hyperlink>
    </w:p>
    <w:p w14:paraId="70378FE4" w14:textId="438CC1E6" w:rsidR="00A21C67" w:rsidRDefault="00A21C67">
      <w:pPr>
        <w:pStyle w:val="Tabladeilustraciones"/>
        <w:tabs>
          <w:tab w:val="right" w:leader="dot" w:pos="8494"/>
        </w:tabs>
        <w:rPr>
          <w:rFonts w:eastAsiaTheme="minorEastAsia"/>
          <w:noProof/>
          <w:kern w:val="2"/>
          <w:sz w:val="24"/>
          <w:szCs w:val="24"/>
          <w:lang w:eastAsia="es-ES"/>
          <w14:ligatures w14:val="standardContextual"/>
        </w:rPr>
      </w:pPr>
      <w:hyperlink w:anchor="_Toc200491040" w:history="1">
        <w:r w:rsidRPr="00DD60F1">
          <w:rPr>
            <w:rStyle w:val="Hipervnculo"/>
            <w:noProof/>
          </w:rPr>
          <w:t>Figura  – Código del movimiento de recogida y colocación</w:t>
        </w:r>
        <w:r>
          <w:rPr>
            <w:noProof/>
            <w:webHidden/>
          </w:rPr>
          <w:tab/>
        </w:r>
        <w:r>
          <w:rPr>
            <w:noProof/>
            <w:webHidden/>
          </w:rPr>
          <w:fldChar w:fldCharType="begin"/>
        </w:r>
        <w:r>
          <w:rPr>
            <w:noProof/>
            <w:webHidden/>
          </w:rPr>
          <w:instrText xml:space="preserve"> PAGEREF _Toc200491040 \h </w:instrText>
        </w:r>
        <w:r>
          <w:rPr>
            <w:noProof/>
            <w:webHidden/>
          </w:rPr>
        </w:r>
        <w:r>
          <w:rPr>
            <w:noProof/>
            <w:webHidden/>
          </w:rPr>
          <w:fldChar w:fldCharType="separate"/>
        </w:r>
        <w:r>
          <w:rPr>
            <w:noProof/>
            <w:webHidden/>
          </w:rPr>
          <w:t>53</w:t>
        </w:r>
        <w:r>
          <w:rPr>
            <w:noProof/>
            <w:webHidden/>
          </w:rPr>
          <w:fldChar w:fldCharType="end"/>
        </w:r>
      </w:hyperlink>
    </w:p>
    <w:p w14:paraId="37176375" w14:textId="1E98072E" w:rsidR="00002706" w:rsidRDefault="00536125" w:rsidP="00002706">
      <w:pPr>
        <w:jc w:val="center"/>
        <w:rPr>
          <w:sz w:val="44"/>
        </w:rPr>
      </w:pPr>
      <w:r>
        <w:rPr>
          <w:sz w:val="44"/>
        </w:rPr>
        <w:fldChar w:fldCharType="end"/>
      </w:r>
    </w:p>
    <w:p w14:paraId="2DABFAAE" w14:textId="4E66DA3E" w:rsidR="00002706" w:rsidRDefault="00002706" w:rsidP="721F1A04">
      <w:pPr>
        <w:rPr>
          <w:sz w:val="44"/>
          <w:szCs w:val="44"/>
        </w:rPr>
      </w:pPr>
      <w:r w:rsidRPr="721F1A04">
        <w:rPr>
          <w:sz w:val="44"/>
          <w:szCs w:val="44"/>
        </w:rPr>
        <w:br w:type="page"/>
      </w:r>
    </w:p>
    <w:p w14:paraId="755BFAFA" w14:textId="3D844639" w:rsidR="721F1A04" w:rsidRDefault="5BDC5C16" w:rsidP="5BDC5C16">
      <w:pPr>
        <w:pStyle w:val="Ttulo1"/>
        <w:rPr>
          <w:sz w:val="48"/>
          <w:szCs w:val="48"/>
        </w:rPr>
      </w:pPr>
      <w:bookmarkStart w:id="0" w:name="_Toc1899771031"/>
      <w:r w:rsidRPr="5BDC5C16">
        <w:rPr>
          <w:sz w:val="48"/>
          <w:szCs w:val="48"/>
        </w:rPr>
        <w:lastRenderedPageBreak/>
        <w:t>Resumen</w:t>
      </w:r>
      <w:bookmarkEnd w:id="0"/>
    </w:p>
    <w:p w14:paraId="44115116" w14:textId="36F6C2E7" w:rsidR="456A1199" w:rsidRDefault="5BDC5C16" w:rsidP="5BDC5C16">
      <w:pPr>
        <w:spacing w:before="240" w:after="240"/>
        <w:jc w:val="both"/>
        <w:rPr>
          <w:rFonts w:ascii="Calibri" w:eastAsia="Calibri" w:hAnsi="Calibri" w:cs="Calibri"/>
          <w:color w:val="000000" w:themeColor="text1"/>
        </w:rPr>
      </w:pPr>
      <w:r w:rsidRPr="5BDC5C16">
        <w:rPr>
          <w:rFonts w:ascii="Calibri" w:eastAsia="Calibri" w:hAnsi="Calibri" w:cs="Calibri"/>
        </w:rPr>
        <w:t xml:space="preserve">Este proyecto presenta el </w:t>
      </w:r>
      <w:r w:rsidRPr="5BDC5C16">
        <w:rPr>
          <w:rFonts w:ascii="Calibri" w:eastAsia="Calibri" w:hAnsi="Calibri" w:cs="Calibri"/>
          <w:b/>
          <w:bCs/>
        </w:rPr>
        <w:t>diseño y la simulación de FAIN (Fábrica Autónoma e Inteligente)</w:t>
      </w:r>
      <w:r w:rsidRPr="5BDC5C16">
        <w:rPr>
          <w:rFonts w:ascii="Calibri" w:eastAsia="Calibri" w:hAnsi="Calibri" w:cs="Calibri"/>
        </w:rPr>
        <w:t xml:space="preserve">, una innovadora planta de ensamblaje totalmente automatizada para la producción de videoconsolas retro, inspiradas en diseños clásicos como la Gameboy. El sistema abarca todas las etapas del proceso productivo: </w:t>
      </w:r>
      <w:r w:rsidRPr="5BDC5C16">
        <w:rPr>
          <w:rFonts w:ascii="Calibri" w:eastAsia="Calibri" w:hAnsi="Calibri" w:cs="Calibri"/>
          <w:color w:val="000000" w:themeColor="text1"/>
        </w:rPr>
        <w:t>desde el almacenamiento automatizado de materias primas, pasando por el ensamblaje mediante robots industriales y procesos de visión artificial, y el almacenamiento de productos terminados. El transporte interno entre estaciones se realiza mediante vehículos autónomos guiados (AGVs).</w:t>
      </w:r>
      <w:r w:rsidRPr="5BDC5C16">
        <w:rPr>
          <w:rFonts w:ascii="Calibri" w:eastAsia="Calibri" w:hAnsi="Calibri" w:cs="Calibri"/>
        </w:rPr>
        <w:t xml:space="preserve"> La implementación de operaciones estandarizadas y la monitorización en tiempo real garantizan un flujo de producción continuo y </w:t>
      </w:r>
      <w:r w:rsidRPr="5BDC5C16">
        <w:rPr>
          <w:rFonts w:ascii="Calibri" w:eastAsia="Calibri" w:hAnsi="Calibri" w:cs="Calibri"/>
          <w:b/>
          <w:bCs/>
        </w:rPr>
        <w:t>sin intervención humana directa</w:t>
      </w:r>
      <w:r w:rsidRPr="5BDC5C16">
        <w:rPr>
          <w:rFonts w:ascii="Calibri" w:eastAsia="Calibri" w:hAnsi="Calibri" w:cs="Calibri"/>
        </w:rPr>
        <w:t xml:space="preserve">, permitiendo además la </w:t>
      </w:r>
      <w:r w:rsidRPr="5BDC5C16">
        <w:rPr>
          <w:rFonts w:ascii="Calibri" w:eastAsia="Calibri" w:hAnsi="Calibri" w:cs="Calibri"/>
          <w:b/>
          <w:bCs/>
        </w:rPr>
        <w:t>reorganización dinámica de las líneas de producción</w:t>
      </w:r>
      <w:r w:rsidRPr="5BDC5C16">
        <w:rPr>
          <w:rFonts w:ascii="Calibri" w:eastAsia="Calibri" w:hAnsi="Calibri" w:cs="Calibri"/>
        </w:rPr>
        <w:t xml:space="preserve"> para adaptarse a la demanda.</w:t>
      </w:r>
    </w:p>
    <w:p w14:paraId="6D26136C" w14:textId="32CAF3FF" w:rsidR="456A1199" w:rsidRDefault="5BDC5C16" w:rsidP="5BDC5C16">
      <w:pPr>
        <w:pStyle w:val="Ttulo2"/>
        <w:rPr>
          <w:sz w:val="36"/>
          <w:szCs w:val="36"/>
        </w:rPr>
      </w:pPr>
      <w:bookmarkStart w:id="1" w:name="_Toc1156264642"/>
      <w:r w:rsidRPr="65BB3AAD">
        <w:rPr>
          <w:sz w:val="36"/>
          <w:szCs w:val="36"/>
        </w:rPr>
        <w:t>Objetivos principales del proyecto</w:t>
      </w:r>
      <w:bookmarkEnd w:id="1"/>
    </w:p>
    <w:p w14:paraId="68C6661A" w14:textId="0E685F2F" w:rsidR="5BDC5C16" w:rsidRDefault="5BDC5C16" w:rsidP="008F49B8">
      <w:pPr>
        <w:pStyle w:val="Prrafodelista"/>
        <w:numPr>
          <w:ilvl w:val="0"/>
          <w:numId w:val="18"/>
        </w:numPr>
        <w:spacing w:before="240" w:after="240"/>
        <w:jc w:val="both"/>
      </w:pPr>
      <w:r w:rsidRPr="5BDC5C16">
        <w:rPr>
          <w:b/>
          <w:bCs/>
        </w:rPr>
        <w:t>Diseñar y simular un flujo de producción completamente autónomo y adaptable</w:t>
      </w:r>
      <w:r w:rsidRPr="5BDC5C16">
        <w:t xml:space="preserve"> para la fabricación de videoconsolas retro, garantizando la optimización de recursos y la eficiencia operativa desde la entrada de materias primas hasta el producto terminado.</w:t>
      </w:r>
    </w:p>
    <w:p w14:paraId="7695B971" w14:textId="24068554" w:rsidR="5BDC5C16" w:rsidRDefault="5BDC5C16" w:rsidP="008F49B8">
      <w:pPr>
        <w:pStyle w:val="Prrafodelista"/>
        <w:numPr>
          <w:ilvl w:val="0"/>
          <w:numId w:val="18"/>
        </w:numPr>
        <w:spacing w:after="0"/>
        <w:jc w:val="both"/>
      </w:pPr>
      <w:r w:rsidRPr="5BDC5C16">
        <w:rPr>
          <w:b/>
          <w:bCs/>
        </w:rPr>
        <w:t>Integrar y validar el uso de tecnologías de vanguardia</w:t>
      </w:r>
      <w:r w:rsidRPr="5BDC5C16">
        <w:t xml:space="preserve"> como la robótica industrial, sistemas avanzados de visión artificial y una logística interna basada en Vehículos Autónomos Guiados (AGVs) dotados de agentes inteligentes.</w:t>
      </w:r>
    </w:p>
    <w:p w14:paraId="2B8DA4A9" w14:textId="2278DFA8" w:rsidR="5BDC5C16" w:rsidRDefault="5BDC5C16" w:rsidP="008F49B8">
      <w:pPr>
        <w:pStyle w:val="Prrafodelista"/>
        <w:numPr>
          <w:ilvl w:val="0"/>
          <w:numId w:val="18"/>
        </w:numPr>
        <w:spacing w:after="0"/>
        <w:jc w:val="both"/>
      </w:pPr>
      <w:r w:rsidRPr="5BDC5C16">
        <w:rPr>
          <w:b/>
          <w:bCs/>
        </w:rPr>
        <w:t>Mejorar significativamente la trazabilidad, la eficiencia global y la calidad del proceso productivo</w:t>
      </w:r>
      <w:r w:rsidRPr="5BDC5C16">
        <w:t xml:space="preserve"> mediante la automatización integral y la monitorización en tiempo real.</w:t>
      </w:r>
    </w:p>
    <w:p w14:paraId="308A9195" w14:textId="111802CA" w:rsidR="5BDC5C16" w:rsidRDefault="5BDC5C16" w:rsidP="008F49B8">
      <w:pPr>
        <w:pStyle w:val="Prrafodelista"/>
        <w:numPr>
          <w:ilvl w:val="0"/>
          <w:numId w:val="18"/>
        </w:numPr>
        <w:spacing w:after="0"/>
        <w:jc w:val="both"/>
      </w:pPr>
      <w:r w:rsidRPr="5BDC5C16">
        <w:rPr>
          <w:b/>
          <w:bCs/>
        </w:rPr>
        <w:t>Demostrar la viabilidad técnica y económica de una solución de fábrica inteligente</w:t>
      </w:r>
      <w:r w:rsidRPr="5BDC5C16">
        <w:t xml:space="preserve"> en el sector electrónico, con capacidad para reconfigurar sus líneas de producción en respuesta a las fluctuaciones de la demanda.</w:t>
      </w:r>
    </w:p>
    <w:p w14:paraId="1DF81419" w14:textId="6E95CEAE" w:rsidR="5BDC5C16" w:rsidRDefault="5BDC5C16" w:rsidP="5BDC5C16">
      <w:pPr>
        <w:pStyle w:val="Prrafodelista"/>
        <w:spacing w:before="240" w:after="240"/>
        <w:rPr>
          <w:rFonts w:ascii="Calibri" w:eastAsia="Calibri" w:hAnsi="Calibri" w:cs="Calibri"/>
          <w:color w:val="000000" w:themeColor="text1"/>
        </w:rPr>
      </w:pPr>
    </w:p>
    <w:p w14:paraId="6DDAF876" w14:textId="372685C5" w:rsidR="456A1199" w:rsidRDefault="5BDC5C16" w:rsidP="5BDC5C16">
      <w:pPr>
        <w:pStyle w:val="Ttulo2"/>
        <w:rPr>
          <w:sz w:val="36"/>
          <w:szCs w:val="36"/>
        </w:rPr>
      </w:pPr>
      <w:bookmarkStart w:id="2" w:name="_Toc118483774"/>
      <w:r w:rsidRPr="65BB3AAD">
        <w:rPr>
          <w:sz w:val="36"/>
          <w:szCs w:val="36"/>
        </w:rPr>
        <w:t>Beneficios esperados</w:t>
      </w:r>
      <w:bookmarkEnd w:id="2"/>
    </w:p>
    <w:p w14:paraId="233B9453" w14:textId="6C352D11" w:rsidR="721F1A04" w:rsidRDefault="5BDC5C16" w:rsidP="008F49B8">
      <w:pPr>
        <w:pStyle w:val="Prrafodelista"/>
        <w:numPr>
          <w:ilvl w:val="0"/>
          <w:numId w:val="17"/>
        </w:numPr>
        <w:spacing w:before="240" w:after="240"/>
        <w:jc w:val="both"/>
      </w:pPr>
      <w:r w:rsidRPr="5BDC5C16">
        <w:rPr>
          <w:b/>
          <w:bCs/>
        </w:rPr>
        <w:t>Minimización de errores humanos</w:t>
      </w:r>
      <w:r w:rsidRPr="5BDC5C16">
        <w:t xml:space="preserve"> al automatizar íntegramente los procesos de ensamblaje y control de calidad, asegurando una mayor </w:t>
      </w:r>
      <w:r w:rsidRPr="5BDC5C16">
        <w:rPr>
          <w:b/>
          <w:bCs/>
        </w:rPr>
        <w:t>precisión y consistencia</w:t>
      </w:r>
      <w:r w:rsidRPr="5BDC5C16">
        <w:t xml:space="preserve"> en la producción.</w:t>
      </w:r>
    </w:p>
    <w:p w14:paraId="79BB053E" w14:textId="76612B4E" w:rsidR="721F1A04" w:rsidRDefault="5BDC5C16" w:rsidP="008F49B8">
      <w:pPr>
        <w:pStyle w:val="Prrafodelista"/>
        <w:numPr>
          <w:ilvl w:val="0"/>
          <w:numId w:val="17"/>
        </w:numPr>
        <w:spacing w:after="0"/>
        <w:jc w:val="both"/>
      </w:pPr>
      <w:r w:rsidRPr="5BDC5C16">
        <w:rPr>
          <w:b/>
          <w:bCs/>
        </w:rPr>
        <w:t>Incremento de la productividad y la eficiencia operativa</w:t>
      </w:r>
      <w:r w:rsidRPr="5BDC5C16">
        <w:t>, posibilitando un mayor volumen de fabricación en menos tiempo y optimizando el uso de los recursos de la planta.</w:t>
      </w:r>
    </w:p>
    <w:p w14:paraId="3478DE15" w14:textId="4BE027AE" w:rsidR="721F1A04" w:rsidRDefault="5BDC5C16" w:rsidP="008F49B8">
      <w:pPr>
        <w:pStyle w:val="Prrafodelista"/>
        <w:numPr>
          <w:ilvl w:val="0"/>
          <w:numId w:val="17"/>
        </w:numPr>
        <w:spacing w:after="0"/>
        <w:jc w:val="both"/>
      </w:pPr>
      <w:r w:rsidRPr="5BDC5C16">
        <w:rPr>
          <w:b/>
          <w:bCs/>
        </w:rPr>
        <w:t>Trazabilidad completa y en tiempo real</w:t>
      </w:r>
      <w:r w:rsidRPr="5BDC5C16">
        <w:t xml:space="preserve"> de todo el proceso productivo, desde la recepción de materias primas hasta la expedición del producto terminado, facilitando la monitorización y el análisis de datos.</w:t>
      </w:r>
    </w:p>
    <w:p w14:paraId="6177400E" w14:textId="73C2DAF1" w:rsidR="721F1A04" w:rsidRDefault="5BDC5C16" w:rsidP="008F49B8">
      <w:pPr>
        <w:pStyle w:val="Prrafodelista"/>
        <w:numPr>
          <w:ilvl w:val="0"/>
          <w:numId w:val="17"/>
        </w:numPr>
        <w:spacing w:after="0"/>
        <w:jc w:val="both"/>
      </w:pPr>
      <w:r w:rsidRPr="5BDC5C16">
        <w:rPr>
          <w:b/>
          <w:bCs/>
        </w:rPr>
        <w:t>Mayor escalabilidad y flexibilidad del sistema</w:t>
      </w:r>
      <w:r w:rsidRPr="5BDC5C16">
        <w:t xml:space="preserve">, con la capacidad de </w:t>
      </w:r>
      <w:r w:rsidRPr="5BDC5C16">
        <w:rPr>
          <w:b/>
          <w:bCs/>
        </w:rPr>
        <w:t>reconfigurar las líneas de producción</w:t>
      </w:r>
      <w:r w:rsidRPr="5BDC5C16">
        <w:t xml:space="preserve"> para adaptarse a diferentes demandas o la posibilidad de replicar y adaptar esta solución a la fabricación de otros productos electrónicos.</w:t>
      </w:r>
    </w:p>
    <w:p w14:paraId="24FB37A5" w14:textId="5DA8D3C0" w:rsidR="721F1A04" w:rsidRDefault="5BDC5C16" w:rsidP="008F49B8">
      <w:pPr>
        <w:pStyle w:val="Prrafodelista"/>
        <w:numPr>
          <w:ilvl w:val="0"/>
          <w:numId w:val="17"/>
        </w:numPr>
        <w:spacing w:after="0"/>
        <w:jc w:val="both"/>
      </w:pPr>
      <w:r w:rsidRPr="5BDC5C16">
        <w:rPr>
          <w:b/>
          <w:bCs/>
        </w:rPr>
        <w:t>Reducción significativa de costes a medio y largo plazo</w:t>
      </w:r>
      <w:r w:rsidRPr="5BDC5C16">
        <w:t>, gracias a la optimización del proceso logístico interno mediante AGVs inteligentes y la disminución de la dependencia de personal operativo directo en tareas repetitivas.</w:t>
      </w:r>
    </w:p>
    <w:p w14:paraId="5ABAD8F2" w14:textId="096C38D2" w:rsidR="456A1199" w:rsidRDefault="5BDC5C16" w:rsidP="5BDC5C16">
      <w:pPr>
        <w:pStyle w:val="Ttulo2"/>
        <w:rPr>
          <w:sz w:val="36"/>
          <w:szCs w:val="36"/>
        </w:rPr>
      </w:pPr>
      <w:bookmarkStart w:id="3" w:name="_Toc603753686"/>
      <w:r w:rsidRPr="65BB3AAD">
        <w:rPr>
          <w:sz w:val="36"/>
          <w:szCs w:val="36"/>
        </w:rPr>
        <w:lastRenderedPageBreak/>
        <w:t>Dificultades previstas</w:t>
      </w:r>
      <w:bookmarkEnd w:id="3"/>
    </w:p>
    <w:p w14:paraId="00C70CF5" w14:textId="21F31475" w:rsidR="721F1A04" w:rsidRDefault="5BDC5C16" w:rsidP="5BDC5C16">
      <w:pPr>
        <w:spacing w:before="240" w:after="240"/>
        <w:jc w:val="both"/>
      </w:pPr>
      <w:r w:rsidRPr="5BDC5C16">
        <w:rPr>
          <w:rFonts w:ascii="Calibri" w:eastAsia="Calibri" w:hAnsi="Calibri" w:cs="Calibri"/>
        </w:rPr>
        <w:t>A lo largo del desarrollo del proyecto, hemos identificado posibles desafíos tanto en la fase de modelado y simulación como en una hipotética implementación real:</w:t>
      </w:r>
    </w:p>
    <w:p w14:paraId="791B934E" w14:textId="66A8B1FA" w:rsidR="721F1A04" w:rsidRDefault="5BDC5C16" w:rsidP="008F49B8">
      <w:pPr>
        <w:pStyle w:val="Prrafodelista"/>
        <w:numPr>
          <w:ilvl w:val="0"/>
          <w:numId w:val="16"/>
        </w:numPr>
        <w:spacing w:after="0"/>
        <w:jc w:val="both"/>
        <w:rPr>
          <w:rFonts w:ascii="Calibri" w:eastAsia="Calibri" w:hAnsi="Calibri" w:cs="Calibri"/>
        </w:rPr>
      </w:pPr>
      <w:r w:rsidRPr="5BDC5C16">
        <w:rPr>
          <w:rFonts w:ascii="Calibri" w:eastAsia="Calibri" w:hAnsi="Calibri" w:cs="Calibri"/>
          <w:b/>
          <w:bCs/>
        </w:rPr>
        <w:t>Sincronización y coordinación compleja</w:t>
      </w:r>
      <w:r w:rsidRPr="5BDC5C16">
        <w:rPr>
          <w:rFonts w:ascii="Calibri" w:eastAsia="Calibri" w:hAnsi="Calibri" w:cs="Calibri"/>
        </w:rPr>
        <w:t xml:space="preserve"> de los múltiples sistemas automatizados, incluyendo robots, AGVs, sensores y sistemas de visión artificial.</w:t>
      </w:r>
    </w:p>
    <w:p w14:paraId="20A1F1C0" w14:textId="50BA28F5" w:rsidR="721F1A04" w:rsidRDefault="5BDC5C16" w:rsidP="008F49B8">
      <w:pPr>
        <w:pStyle w:val="Prrafodelista"/>
        <w:numPr>
          <w:ilvl w:val="0"/>
          <w:numId w:val="16"/>
        </w:numPr>
        <w:spacing w:after="0"/>
        <w:jc w:val="both"/>
        <w:rPr>
          <w:rFonts w:ascii="Calibri" w:eastAsia="Calibri" w:hAnsi="Calibri" w:cs="Calibri"/>
        </w:rPr>
      </w:pPr>
      <w:r w:rsidRPr="5BDC5C16">
        <w:rPr>
          <w:rFonts w:ascii="Calibri" w:eastAsia="Calibri" w:hAnsi="Calibri" w:cs="Calibri"/>
          <w:b/>
          <w:bCs/>
        </w:rPr>
        <w:t>Capacitación del sistema de visión artificial</w:t>
      </w:r>
      <w:r w:rsidRPr="5BDC5C16">
        <w:rPr>
          <w:rFonts w:ascii="Calibri" w:eastAsia="Calibri" w:hAnsi="Calibri" w:cs="Calibri"/>
        </w:rPr>
        <w:t>, que demandaría una amplia base de datos de imágenes para asegurar la precisión requerida en la detección y posicionamiento de componentes.</w:t>
      </w:r>
    </w:p>
    <w:p w14:paraId="6E5D0C22" w14:textId="315E9F82" w:rsidR="721F1A04" w:rsidRDefault="5BDC5C16" w:rsidP="008F49B8">
      <w:pPr>
        <w:pStyle w:val="Prrafodelista"/>
        <w:numPr>
          <w:ilvl w:val="0"/>
          <w:numId w:val="16"/>
        </w:numPr>
        <w:spacing w:after="0"/>
        <w:jc w:val="both"/>
        <w:rPr>
          <w:rFonts w:ascii="Calibri" w:eastAsia="Calibri" w:hAnsi="Calibri" w:cs="Calibri"/>
        </w:rPr>
      </w:pPr>
      <w:r w:rsidRPr="5BDC5C16">
        <w:rPr>
          <w:rFonts w:ascii="Calibri" w:eastAsia="Calibri" w:hAnsi="Calibri" w:cs="Calibri"/>
          <w:b/>
          <w:bCs/>
        </w:rPr>
        <w:t>Gestión y optimización del flujo de materiales</w:t>
      </w:r>
      <w:r w:rsidRPr="5BDC5C16">
        <w:rPr>
          <w:rFonts w:ascii="Calibri" w:eastAsia="Calibri" w:hAnsi="Calibri" w:cs="Calibri"/>
        </w:rPr>
        <w:t>, crucial para evitar cuellos de botella y minimizar los tiempos muertos entre las distintas estaciones de trabajo.</w:t>
      </w:r>
    </w:p>
    <w:p w14:paraId="184322C8" w14:textId="4936C2A3" w:rsidR="721F1A04" w:rsidRDefault="5BDC5C16" w:rsidP="008F49B8">
      <w:pPr>
        <w:pStyle w:val="Prrafodelista"/>
        <w:numPr>
          <w:ilvl w:val="0"/>
          <w:numId w:val="16"/>
        </w:numPr>
        <w:spacing w:after="0"/>
        <w:jc w:val="both"/>
        <w:rPr>
          <w:rFonts w:ascii="Calibri" w:eastAsia="Calibri" w:hAnsi="Calibri" w:cs="Calibri"/>
        </w:rPr>
      </w:pPr>
      <w:r w:rsidRPr="5BDC5C16">
        <w:rPr>
          <w:rFonts w:ascii="Calibri" w:eastAsia="Calibri" w:hAnsi="Calibri" w:cs="Calibri"/>
          <w:b/>
          <w:bCs/>
        </w:rPr>
        <w:t>Inversión inicial significativa</w:t>
      </w:r>
      <w:r w:rsidRPr="5BDC5C16">
        <w:rPr>
          <w:rFonts w:ascii="Calibri" w:eastAsia="Calibri" w:hAnsi="Calibri" w:cs="Calibri"/>
        </w:rPr>
        <w:t>, particularmente en la integración de tecnologías avanzadas y equipamiento especializado.</w:t>
      </w:r>
    </w:p>
    <w:p w14:paraId="2CCC7A66" w14:textId="526DDD63" w:rsidR="721F1A04" w:rsidRDefault="5BDC5C16" w:rsidP="5BDC5C16">
      <w:pPr>
        <w:spacing w:before="240" w:after="240"/>
        <w:jc w:val="both"/>
      </w:pPr>
      <w:r w:rsidRPr="5BDC5C16">
        <w:rPr>
          <w:rFonts w:ascii="Calibri" w:eastAsia="Calibri" w:hAnsi="Calibri" w:cs="Calibri"/>
        </w:rPr>
        <w:t xml:space="preserve">A pesar de estos retos, el diseño de FAIN se ha concebido bajo principios de </w:t>
      </w:r>
      <w:r w:rsidRPr="5BDC5C16">
        <w:rPr>
          <w:rFonts w:ascii="Calibri" w:eastAsia="Calibri" w:hAnsi="Calibri" w:cs="Calibri"/>
          <w:b/>
          <w:bCs/>
        </w:rPr>
        <w:t>modularidad y escalabilidad</w:t>
      </w:r>
      <w:r w:rsidRPr="5BDC5C16">
        <w:rPr>
          <w:rFonts w:ascii="Calibri" w:eastAsia="Calibri" w:hAnsi="Calibri" w:cs="Calibri"/>
        </w:rPr>
        <w:t>, buscando ofrecer una solución intrínsecamente flexible y adaptable que permita superar estas dificultades y garantizar la robustez del sistema.</w:t>
      </w:r>
    </w:p>
    <w:p w14:paraId="20591B86" w14:textId="619C0502" w:rsidR="456A1199" w:rsidRDefault="5BDC5C16" w:rsidP="5BDC5C16">
      <w:pPr>
        <w:pStyle w:val="Ttulo2"/>
        <w:rPr>
          <w:sz w:val="36"/>
          <w:szCs w:val="36"/>
        </w:rPr>
      </w:pPr>
      <w:bookmarkStart w:id="4" w:name="_Toc1383818769"/>
      <w:r w:rsidRPr="65BB3AAD">
        <w:rPr>
          <w:sz w:val="36"/>
          <w:szCs w:val="36"/>
        </w:rPr>
        <w:t>Agradecimientos</w:t>
      </w:r>
      <w:bookmarkEnd w:id="4"/>
    </w:p>
    <w:p w14:paraId="5EB338B0" w14:textId="569473D8" w:rsidR="456A1199" w:rsidRDefault="5BDC5C16" w:rsidP="5BDC5C16">
      <w:pPr>
        <w:spacing w:before="240" w:after="240"/>
        <w:jc w:val="both"/>
      </w:pPr>
      <w:r w:rsidRPr="5BDC5C16">
        <w:rPr>
          <w:rFonts w:ascii="Calibri" w:eastAsia="Calibri" w:hAnsi="Calibri" w:cs="Calibri"/>
          <w:color w:val="000000" w:themeColor="text1"/>
        </w:rPr>
        <w:t>Queremos expresar nuestro agradecimiento a todo el equipo docente de la asignatura, por su guía y aportes durante el desarrollo del proyecto, así como por fomentar el uso de tecnologías emergentes aplicadas a la automatización industrial. También agradecemos a nuestros compañeros y compañeras por sus sugerencias, retroalimentación y colaboración durante las distintas fases del trabajo. Este proyecto ha representado una valiosa oportunidad para aplicar conocimientos adquiridos y explorar de manera práctica soluciones de automatización de última generación.</w:t>
      </w:r>
    </w:p>
    <w:p w14:paraId="4C7018DC" w14:textId="0EDACF08" w:rsidR="3C11F88F" w:rsidRDefault="3C11F88F" w:rsidP="3C11F88F">
      <w:bookmarkStart w:id="5" w:name="_Toc1674743555"/>
    </w:p>
    <w:p w14:paraId="603B5C72" w14:textId="77777777" w:rsidR="00D95870" w:rsidRDefault="00D95870" w:rsidP="473C35F1">
      <w:bookmarkStart w:id="6" w:name="_Toc191385809"/>
    </w:p>
    <w:p w14:paraId="3090A510" w14:textId="31675F89" w:rsidR="721F1A04" w:rsidRDefault="5BDC5C16" w:rsidP="65BB3AAD">
      <w:pPr>
        <w:pStyle w:val="Ttulo1"/>
        <w:rPr>
          <w:sz w:val="48"/>
          <w:szCs w:val="48"/>
        </w:rPr>
      </w:pPr>
      <w:r w:rsidRPr="5BDC5C16">
        <w:rPr>
          <w:sz w:val="48"/>
          <w:szCs w:val="48"/>
        </w:rPr>
        <w:t>Introducción</w:t>
      </w:r>
      <w:bookmarkEnd w:id="6"/>
      <w:bookmarkEnd w:id="5"/>
    </w:p>
    <w:p w14:paraId="40031563" w14:textId="28646EB3" w:rsidR="541F4D85" w:rsidRDefault="5BDC5C16" w:rsidP="5BDC5C16">
      <w:pPr>
        <w:spacing w:before="240" w:after="240"/>
        <w:jc w:val="both"/>
      </w:pPr>
      <w:r w:rsidRPr="5BDC5C16">
        <w:rPr>
          <w:rFonts w:ascii="Calibri" w:eastAsia="Calibri" w:hAnsi="Calibri" w:cs="Calibri"/>
          <w:color w:val="000000" w:themeColor="text1"/>
        </w:rPr>
        <w:t>La industria de la fabricación de dispositivos electrónicos ha experimentado una evolución significativa en los últimos años, impulsada por la creciente demanda de productos personalizados, la presión por reducir costes operativos y la necesidad de mejorar la eficiencia y trazabilidad en los procesos productivos. En este contexto, una empresa emergente dedicada al diseño y comercialización de videoconsolas retro tipo Gameboy ha identificado la necesidad de optimizar su proceso de producción para poder escalar su modelo de negocio sin comprometer la calidad del producto ni aumentar excesivamente los costes logísticos y de personal.</w:t>
      </w:r>
    </w:p>
    <w:p w14:paraId="32B21EBF" w14:textId="40699625" w:rsidR="541F4D85" w:rsidRDefault="5BDC5C16" w:rsidP="5BDC5C16">
      <w:pPr>
        <w:spacing w:before="240" w:after="240"/>
        <w:jc w:val="both"/>
      </w:pPr>
      <w:r w:rsidRPr="5BDC5C16">
        <w:rPr>
          <w:rFonts w:ascii="Calibri" w:eastAsia="Calibri" w:hAnsi="Calibri" w:cs="Calibri"/>
          <w:color w:val="000000" w:themeColor="text1"/>
        </w:rPr>
        <w:t xml:space="preserve">El proceso productivo de esta empresa contempla desde el almacenamiento de componentes electrónicos y carcasas, hasta el ensamblaje final de las videoconsolas, pasando por el control de calidad y la gestión del inventario de productos terminados. Tradicionalmente, estas tareas </w:t>
      </w:r>
      <w:r w:rsidRPr="5BDC5C16">
        <w:rPr>
          <w:rFonts w:ascii="Calibri" w:eastAsia="Calibri" w:hAnsi="Calibri" w:cs="Calibri"/>
          <w:color w:val="000000" w:themeColor="text1"/>
        </w:rPr>
        <w:lastRenderedPageBreak/>
        <w:t>se han llevado a cabo de forma semiautomatizada, con una fuerte dependencia del trabajo manual y con un margen limitado para la trazabilidad en tiempo real o la adaptabilidad a cambios en la demanda.</w:t>
      </w:r>
    </w:p>
    <w:p w14:paraId="39738DFA" w14:textId="33757073" w:rsidR="541F4D85" w:rsidRDefault="5BDC5C16" w:rsidP="5BDC5C16">
      <w:pPr>
        <w:spacing w:before="240" w:after="240"/>
        <w:jc w:val="both"/>
      </w:pPr>
      <w:r w:rsidRPr="5BDC5C16">
        <w:rPr>
          <w:rFonts w:ascii="Calibri" w:eastAsia="Calibri" w:hAnsi="Calibri" w:cs="Calibri"/>
          <w:color w:val="000000" w:themeColor="text1"/>
        </w:rPr>
        <w:t>Ante esta situación,</w:t>
      </w:r>
      <w:r w:rsidRPr="5BDC5C16">
        <w:rPr>
          <w:rFonts w:ascii="Calibri" w:eastAsia="Calibri" w:hAnsi="Calibri" w:cs="Calibri"/>
          <w:b/>
          <w:bCs/>
          <w:color w:val="000000" w:themeColor="text1"/>
        </w:rPr>
        <w:t xml:space="preserve"> </w:t>
      </w:r>
      <w:r w:rsidRPr="5BDC5C16">
        <w:rPr>
          <w:rFonts w:ascii="Calibri" w:eastAsia="Calibri" w:hAnsi="Calibri" w:cs="Calibri"/>
          <w:b/>
          <w:bCs/>
          <w:color w:val="000000" w:themeColor="text1"/>
          <w:sz w:val="20"/>
          <w:szCs w:val="20"/>
        </w:rPr>
        <w:t>FAIN</w:t>
      </w:r>
      <w:r w:rsidRPr="5BDC5C16">
        <w:rPr>
          <w:rFonts w:ascii="Calibri" w:eastAsia="Calibri" w:hAnsi="Calibri" w:cs="Calibri"/>
          <w:color w:val="000000" w:themeColor="text1"/>
        </w:rPr>
        <w:t xml:space="preserve">, una </w:t>
      </w:r>
      <w:r w:rsidRPr="5BDC5C16">
        <w:rPr>
          <w:rFonts w:ascii="Calibri" w:eastAsia="Calibri" w:hAnsi="Calibri" w:cs="Calibri"/>
          <w:b/>
          <w:bCs/>
          <w:color w:val="000000" w:themeColor="text1"/>
        </w:rPr>
        <w:t>c</w:t>
      </w:r>
      <w:r w:rsidRPr="5BDC5C16">
        <w:rPr>
          <w:rFonts w:ascii="Calibri" w:eastAsia="Calibri" w:hAnsi="Calibri" w:cs="Calibri"/>
          <w:color w:val="000000" w:themeColor="text1"/>
        </w:rPr>
        <w:t>onsultora externa especializada en proyectos de automatización total mediante el uso de nuevas tecnologías ha sido contratada para diseñar e implementar una solución integral de automatización industrial. Esta solución se basa en una planta completamente autónoma, que simula todas las fases del proceso productivo mediante sistemas robotizados, vehículos autónomos (AGV) y algoritmos de inteligencia artificial.</w:t>
      </w:r>
    </w:p>
    <w:p w14:paraId="1349D107" w14:textId="74D80208" w:rsidR="541F4D85" w:rsidRDefault="541F4D85" w:rsidP="721F1A04">
      <w:pPr>
        <w:spacing w:before="240" w:after="240"/>
      </w:pPr>
      <w:r w:rsidRPr="721F1A04">
        <w:rPr>
          <w:rFonts w:ascii="Calibri" w:eastAsia="Calibri" w:hAnsi="Calibri" w:cs="Calibri"/>
          <w:color w:val="000000" w:themeColor="text1"/>
        </w:rPr>
        <w:t>La propuesta de automatización contempla:</w:t>
      </w:r>
    </w:p>
    <w:p w14:paraId="09C0D316" w14:textId="470EE069" w:rsidR="541F4D85" w:rsidRDefault="5BDC5C16" w:rsidP="008F49B8">
      <w:pPr>
        <w:pStyle w:val="Prrafodelista"/>
        <w:numPr>
          <w:ilvl w:val="0"/>
          <w:numId w:val="19"/>
        </w:numPr>
        <w:spacing w:before="240" w:after="240"/>
        <w:jc w:val="both"/>
        <w:rPr>
          <w:rFonts w:ascii="Calibri" w:eastAsia="Calibri" w:hAnsi="Calibri" w:cs="Calibri"/>
          <w:color w:val="000000" w:themeColor="text1"/>
        </w:rPr>
      </w:pPr>
      <w:r w:rsidRPr="5BDC5C16">
        <w:rPr>
          <w:rFonts w:ascii="Calibri" w:eastAsia="Calibri" w:hAnsi="Calibri" w:cs="Calibri"/>
          <w:color w:val="000000" w:themeColor="text1"/>
        </w:rPr>
        <w:t xml:space="preserve">Un </w:t>
      </w:r>
      <w:r w:rsidRPr="5BDC5C16">
        <w:rPr>
          <w:rFonts w:ascii="Calibri" w:eastAsia="Calibri" w:hAnsi="Calibri" w:cs="Calibri"/>
          <w:b/>
          <w:bCs/>
          <w:color w:val="000000" w:themeColor="text1"/>
        </w:rPr>
        <w:t>almacén inteligente de materias primas</w:t>
      </w:r>
      <w:r w:rsidRPr="5BDC5C16">
        <w:rPr>
          <w:rFonts w:ascii="Calibri" w:eastAsia="Calibri" w:hAnsi="Calibri" w:cs="Calibri"/>
          <w:color w:val="000000" w:themeColor="text1"/>
        </w:rPr>
        <w:t>, con gestión automatizada del stock.</w:t>
      </w:r>
    </w:p>
    <w:p w14:paraId="0737AA04" w14:textId="73B13795" w:rsidR="541F4D85" w:rsidRDefault="5BDC5C16" w:rsidP="008F49B8">
      <w:pPr>
        <w:pStyle w:val="Prrafodelista"/>
        <w:numPr>
          <w:ilvl w:val="0"/>
          <w:numId w:val="19"/>
        </w:numPr>
        <w:spacing w:before="240" w:after="240"/>
        <w:jc w:val="both"/>
        <w:rPr>
          <w:rFonts w:ascii="Calibri" w:eastAsia="Calibri" w:hAnsi="Calibri" w:cs="Calibri"/>
          <w:color w:val="000000" w:themeColor="text1"/>
        </w:rPr>
      </w:pPr>
      <w:r w:rsidRPr="5BDC5C16">
        <w:rPr>
          <w:rFonts w:ascii="Calibri" w:eastAsia="Calibri" w:hAnsi="Calibri" w:cs="Calibri"/>
          <w:color w:val="000000" w:themeColor="text1"/>
        </w:rPr>
        <w:t xml:space="preserve">Una </w:t>
      </w:r>
      <w:r w:rsidRPr="5BDC5C16">
        <w:rPr>
          <w:rFonts w:ascii="Calibri" w:eastAsia="Calibri" w:hAnsi="Calibri" w:cs="Calibri"/>
          <w:b/>
          <w:bCs/>
          <w:color w:val="000000" w:themeColor="text1"/>
        </w:rPr>
        <w:t>línea de producción robotizadas</w:t>
      </w:r>
      <w:r w:rsidRPr="5BDC5C16">
        <w:rPr>
          <w:rFonts w:ascii="Calibri" w:eastAsia="Calibri" w:hAnsi="Calibri" w:cs="Calibri"/>
          <w:color w:val="000000" w:themeColor="text1"/>
        </w:rPr>
        <w:t>, encargadas del ensamblaje completo de las videoconsolas.</w:t>
      </w:r>
    </w:p>
    <w:p w14:paraId="6B5A38C7" w14:textId="13F81051" w:rsidR="541F4D85" w:rsidRDefault="5BDC5C16" w:rsidP="008F49B8">
      <w:pPr>
        <w:pStyle w:val="Prrafodelista"/>
        <w:numPr>
          <w:ilvl w:val="0"/>
          <w:numId w:val="19"/>
        </w:numPr>
        <w:spacing w:before="240" w:after="240"/>
        <w:jc w:val="both"/>
        <w:rPr>
          <w:rFonts w:ascii="Calibri" w:eastAsia="Calibri" w:hAnsi="Calibri" w:cs="Calibri"/>
          <w:color w:val="000000" w:themeColor="text1"/>
        </w:rPr>
      </w:pPr>
      <w:r w:rsidRPr="5BDC5C16">
        <w:rPr>
          <w:rFonts w:ascii="Calibri" w:eastAsia="Calibri" w:hAnsi="Calibri" w:cs="Calibri"/>
          <w:color w:val="000000" w:themeColor="text1"/>
        </w:rPr>
        <w:t xml:space="preserve">Un </w:t>
      </w:r>
      <w:r w:rsidRPr="5BDC5C16">
        <w:rPr>
          <w:rFonts w:ascii="Calibri" w:eastAsia="Calibri" w:hAnsi="Calibri" w:cs="Calibri"/>
          <w:b/>
          <w:bCs/>
          <w:color w:val="000000" w:themeColor="text1"/>
        </w:rPr>
        <w:t>sistema de control de calidad basado en visión artificial</w:t>
      </w:r>
      <w:r w:rsidRPr="5BDC5C16">
        <w:rPr>
          <w:rFonts w:ascii="Calibri" w:eastAsia="Calibri" w:hAnsi="Calibri" w:cs="Calibri"/>
          <w:color w:val="000000" w:themeColor="text1"/>
        </w:rPr>
        <w:t>, capaz de detectar defectos y validar productos mediante aprendizaje automático.</w:t>
      </w:r>
    </w:p>
    <w:p w14:paraId="00EC08AB" w14:textId="666CCE1D" w:rsidR="541F4D85" w:rsidRDefault="5BDC5C16" w:rsidP="008F49B8">
      <w:pPr>
        <w:pStyle w:val="Prrafodelista"/>
        <w:numPr>
          <w:ilvl w:val="0"/>
          <w:numId w:val="19"/>
        </w:numPr>
        <w:spacing w:before="240" w:after="240"/>
        <w:jc w:val="both"/>
        <w:rPr>
          <w:rFonts w:ascii="Calibri" w:eastAsia="Calibri" w:hAnsi="Calibri" w:cs="Calibri"/>
          <w:color w:val="000000" w:themeColor="text1"/>
        </w:rPr>
      </w:pPr>
      <w:r w:rsidRPr="5BDC5C16">
        <w:rPr>
          <w:rFonts w:ascii="Calibri" w:eastAsia="Calibri" w:hAnsi="Calibri" w:cs="Calibri"/>
          <w:color w:val="000000" w:themeColor="text1"/>
        </w:rPr>
        <w:t xml:space="preserve">Un </w:t>
      </w:r>
      <w:r w:rsidRPr="5BDC5C16">
        <w:rPr>
          <w:rFonts w:ascii="Calibri" w:eastAsia="Calibri" w:hAnsi="Calibri" w:cs="Calibri"/>
          <w:b/>
          <w:bCs/>
          <w:color w:val="000000" w:themeColor="text1"/>
        </w:rPr>
        <w:t>almacén de productos terminados</w:t>
      </w:r>
      <w:r w:rsidRPr="5BDC5C16">
        <w:rPr>
          <w:rFonts w:ascii="Calibri" w:eastAsia="Calibri" w:hAnsi="Calibri" w:cs="Calibri"/>
          <w:color w:val="000000" w:themeColor="text1"/>
        </w:rPr>
        <w:t xml:space="preserve"> con clasificación automática y preparación para envío.</w:t>
      </w:r>
    </w:p>
    <w:p w14:paraId="67176957" w14:textId="5BBC4585" w:rsidR="541F4D85" w:rsidRDefault="5BDC5C16" w:rsidP="008F49B8">
      <w:pPr>
        <w:pStyle w:val="Prrafodelista"/>
        <w:numPr>
          <w:ilvl w:val="0"/>
          <w:numId w:val="19"/>
        </w:numPr>
        <w:spacing w:before="240" w:after="240"/>
        <w:jc w:val="both"/>
        <w:rPr>
          <w:rFonts w:ascii="Calibri" w:eastAsia="Calibri" w:hAnsi="Calibri" w:cs="Calibri"/>
          <w:color w:val="000000" w:themeColor="text1"/>
        </w:rPr>
      </w:pPr>
      <w:r w:rsidRPr="5BDC5C16">
        <w:rPr>
          <w:rFonts w:ascii="Calibri" w:eastAsia="Calibri" w:hAnsi="Calibri" w:cs="Calibri"/>
          <w:color w:val="000000" w:themeColor="text1"/>
        </w:rPr>
        <w:t xml:space="preserve">Un sistema de </w:t>
      </w:r>
      <w:r w:rsidRPr="5BDC5C16">
        <w:rPr>
          <w:rFonts w:ascii="Calibri" w:eastAsia="Calibri" w:hAnsi="Calibri" w:cs="Calibri"/>
          <w:b/>
          <w:bCs/>
          <w:color w:val="000000" w:themeColor="text1"/>
        </w:rPr>
        <w:t>logística interna basado en AGVs</w:t>
      </w:r>
      <w:r w:rsidRPr="5BDC5C16">
        <w:rPr>
          <w:rFonts w:ascii="Calibri" w:eastAsia="Calibri" w:hAnsi="Calibri" w:cs="Calibri"/>
          <w:color w:val="000000" w:themeColor="text1"/>
        </w:rPr>
        <w:t>, que transportan de forma autónoma las cajas de productos entre las distintas estaciones de la planta.</w:t>
      </w:r>
    </w:p>
    <w:p w14:paraId="6886A28B" w14:textId="1B985BC1" w:rsidR="541F4D85" w:rsidRDefault="5BDC5C16" w:rsidP="5BDC5C16">
      <w:pPr>
        <w:spacing w:before="240" w:after="240"/>
        <w:jc w:val="both"/>
        <w:rPr>
          <w:rFonts w:ascii="Calibri" w:eastAsia="Calibri" w:hAnsi="Calibri" w:cs="Calibri"/>
          <w:color w:val="000000" w:themeColor="text1"/>
        </w:rPr>
      </w:pPr>
      <w:r w:rsidRPr="5BDC5C16">
        <w:rPr>
          <w:rFonts w:ascii="Calibri" w:eastAsia="Calibri" w:hAnsi="Calibri" w:cs="Calibri"/>
          <w:color w:val="000000" w:themeColor="text1"/>
        </w:rPr>
        <w:t>La implementación de esta planta automatizada permitirá a la empresa aumentar significativamente su capacidad productiva, mejorar la calidad del producto, reducir tiempos de inactividad y optimizar la trazabilidad de todo el proceso de fabricación. Además, el uso de tecnologías emergentes como la visión artificial y la robótica colaborativa contribuirá a situar a la empresa en una posición competitiva dentro del sector del entretenimiento electrónico, particularmente en el nicho de productos retro personalizados.</w:t>
      </w:r>
    </w:p>
    <w:p w14:paraId="5FE2F58F" w14:textId="11893B76" w:rsidR="60551BF6" w:rsidRDefault="5BDC5C16" w:rsidP="5BDC5C16">
      <w:pPr>
        <w:pStyle w:val="Ttulo1"/>
        <w:rPr>
          <w:sz w:val="48"/>
          <w:szCs w:val="48"/>
        </w:rPr>
      </w:pPr>
      <w:bookmarkStart w:id="7" w:name="_Toc1196812087"/>
      <w:r w:rsidRPr="5BDC5C16">
        <w:rPr>
          <w:sz w:val="48"/>
          <w:szCs w:val="48"/>
        </w:rPr>
        <w:t>Propuesta de Automatización</w:t>
      </w:r>
      <w:bookmarkEnd w:id="7"/>
    </w:p>
    <w:p w14:paraId="180873EB" w14:textId="63CB60B6" w:rsidR="721F1A04" w:rsidRDefault="7FDB56D6" w:rsidP="65BB3AAD">
      <w:pPr>
        <w:pStyle w:val="Ttulo2"/>
        <w:rPr>
          <w:rFonts w:ascii="Calibri" w:eastAsia="Calibri" w:hAnsi="Calibri" w:cs="Calibri"/>
          <w:sz w:val="36"/>
          <w:szCs w:val="36"/>
        </w:rPr>
      </w:pPr>
      <w:bookmarkStart w:id="8" w:name="_Toc2128021295"/>
      <w:r w:rsidRPr="65BB3AAD">
        <w:rPr>
          <w:sz w:val="36"/>
          <w:szCs w:val="36"/>
        </w:rPr>
        <w:t>Análisis de alternativas</w:t>
      </w:r>
      <w:bookmarkEnd w:id="8"/>
    </w:p>
    <w:p w14:paraId="7A873193" w14:textId="7B18C185" w:rsidR="721F1A04" w:rsidRDefault="7FDB56D6" w:rsidP="381C63B6">
      <w:pPr>
        <w:spacing w:before="240" w:after="240"/>
        <w:jc w:val="both"/>
      </w:pPr>
      <w:r w:rsidRPr="7FDB56D6">
        <w:rPr>
          <w:rFonts w:ascii="Calibri" w:eastAsia="Calibri" w:hAnsi="Calibri" w:cs="Calibri"/>
        </w:rPr>
        <w:t>En el análisis inicial del proyecto, se valoraron distintas opciones para la modernización del sistema productivo de videoconsolas retro, considerando tres posibles enfoques:</w:t>
      </w:r>
    </w:p>
    <w:p w14:paraId="3280967C" w14:textId="54FFFCA2" w:rsidR="721F1A04" w:rsidRDefault="7FDB56D6" w:rsidP="008F49B8">
      <w:pPr>
        <w:pStyle w:val="Prrafodelista"/>
        <w:numPr>
          <w:ilvl w:val="0"/>
          <w:numId w:val="20"/>
        </w:numPr>
        <w:spacing w:before="240" w:after="240"/>
        <w:jc w:val="both"/>
        <w:rPr>
          <w:rFonts w:ascii="Calibri" w:eastAsia="Calibri" w:hAnsi="Calibri" w:cs="Calibri"/>
        </w:rPr>
      </w:pPr>
      <w:r w:rsidRPr="7FDB56D6">
        <w:rPr>
          <w:rFonts w:ascii="Calibri" w:eastAsia="Calibri" w:hAnsi="Calibri" w:cs="Calibri"/>
          <w:b/>
          <w:bCs/>
        </w:rPr>
        <w:t>Fábrica tradicional (manual o con automatización limitada):</w:t>
      </w:r>
      <w:r w:rsidR="721F1A04">
        <w:br/>
      </w:r>
      <w:r w:rsidRPr="7FDB56D6">
        <w:rPr>
          <w:rFonts w:ascii="Calibri" w:eastAsia="Calibri" w:hAnsi="Calibri" w:cs="Calibri"/>
        </w:rPr>
        <w:t xml:space="preserve"> Esta opción implica una alta dependencia del trabajo humano en tareas como el ensamblaje, control de calidad y logística interna. Aunque conlleva menores costes iniciales de inversión y ofrece flexibilidad humana, presenta desventajas significativas como menor eficiencia, alta variabilidad en la calidad, mayor probabilidad de errores y dificultad para escalar o responder a cambios rápidos en la demanda.</w:t>
      </w:r>
    </w:p>
    <w:p w14:paraId="0022F245" w14:textId="7EAE0EC0" w:rsidR="721F1A04" w:rsidRDefault="7FDB56D6" w:rsidP="008F49B8">
      <w:pPr>
        <w:pStyle w:val="Prrafodelista"/>
        <w:numPr>
          <w:ilvl w:val="0"/>
          <w:numId w:val="20"/>
        </w:numPr>
        <w:spacing w:before="240" w:after="240"/>
        <w:jc w:val="both"/>
        <w:rPr>
          <w:rFonts w:ascii="Calibri" w:eastAsia="Calibri" w:hAnsi="Calibri" w:cs="Calibri"/>
        </w:rPr>
      </w:pPr>
      <w:r w:rsidRPr="7FDB56D6">
        <w:rPr>
          <w:rFonts w:ascii="Calibri" w:eastAsia="Calibri" w:hAnsi="Calibri" w:cs="Calibri"/>
          <w:b/>
          <w:bCs/>
        </w:rPr>
        <w:t>Fábrica semi-automatizada:</w:t>
      </w:r>
      <w:r w:rsidR="721F1A04">
        <w:br/>
      </w:r>
      <w:r w:rsidRPr="7FDB56D6">
        <w:rPr>
          <w:rFonts w:ascii="Calibri" w:eastAsia="Calibri" w:hAnsi="Calibri" w:cs="Calibri"/>
        </w:rPr>
        <w:t xml:space="preserve"> Combina ciertos elementos automáticos (como robots de ensamblaje o cintas transportadoras) con intervención humana. Aunque mejora parcialmente la eficiencia, sigue limitada en trazabilidad, velocidad de respuesta y adaptabilidad dinámica, especialmente ante picos de demanda o cambios de producto.</w:t>
      </w:r>
    </w:p>
    <w:p w14:paraId="0B5549CD" w14:textId="1803A471" w:rsidR="721F1A04" w:rsidRDefault="7FDB56D6" w:rsidP="008F49B8">
      <w:pPr>
        <w:pStyle w:val="Prrafodelista"/>
        <w:numPr>
          <w:ilvl w:val="0"/>
          <w:numId w:val="20"/>
        </w:numPr>
        <w:spacing w:before="240" w:after="240"/>
        <w:jc w:val="both"/>
        <w:rPr>
          <w:rFonts w:ascii="Calibri" w:eastAsia="Calibri" w:hAnsi="Calibri" w:cs="Calibri"/>
        </w:rPr>
      </w:pPr>
      <w:r w:rsidRPr="7FDB56D6">
        <w:rPr>
          <w:rFonts w:ascii="Calibri" w:eastAsia="Calibri" w:hAnsi="Calibri" w:cs="Calibri"/>
          <w:b/>
          <w:bCs/>
        </w:rPr>
        <w:lastRenderedPageBreak/>
        <w:t>Fábrica Autónoma e Inteligente (FAIN):</w:t>
      </w:r>
      <w:r w:rsidR="721F1A04">
        <w:br/>
      </w:r>
      <w:r w:rsidRPr="7FDB56D6">
        <w:rPr>
          <w:rFonts w:ascii="Calibri" w:eastAsia="Calibri" w:hAnsi="Calibri" w:cs="Calibri"/>
        </w:rPr>
        <w:t xml:space="preserve"> Es la solución más avanzada, integrando robótica, AGVs, visión artificial y control centralizado. Aunque requiere una mayor inversión inicial y una planificación más detallada, permite alcanzar niveles óptimos de eficiencia, adaptabilidad y calidad.</w:t>
      </w:r>
    </w:p>
    <w:p w14:paraId="264A53A5" w14:textId="527ABEFE" w:rsidR="721F1A04" w:rsidRDefault="721F1A04" w:rsidP="721F1A04"/>
    <w:tbl>
      <w:tblPr>
        <w:tblW w:w="0" w:type="auto"/>
        <w:tblLayout w:type="fixed"/>
        <w:tblLook w:val="06A0" w:firstRow="1" w:lastRow="0" w:firstColumn="1" w:lastColumn="0" w:noHBand="1" w:noVBand="1"/>
      </w:tblPr>
      <w:tblGrid>
        <w:gridCol w:w="2830"/>
        <w:gridCol w:w="2830"/>
        <w:gridCol w:w="2830"/>
      </w:tblGrid>
      <w:tr w:rsidR="07F5999E" w14:paraId="3F83E643" w14:textId="77777777" w:rsidTr="07F5999E">
        <w:trPr>
          <w:trHeight w:val="300"/>
        </w:trPr>
        <w:tc>
          <w:tcPr>
            <w:tcW w:w="2830" w:type="dxa"/>
          </w:tcPr>
          <w:p w14:paraId="278014C8" w14:textId="221E5457" w:rsidR="07F5999E" w:rsidRDefault="07F5999E" w:rsidP="07F5999E">
            <w:r>
              <w:t>Alternativa</w:t>
            </w:r>
          </w:p>
        </w:tc>
        <w:tc>
          <w:tcPr>
            <w:tcW w:w="2830" w:type="dxa"/>
          </w:tcPr>
          <w:p w14:paraId="1516CD83" w14:textId="5DEEC73C" w:rsidR="07F5999E" w:rsidRDefault="07F5999E" w:rsidP="07F5999E">
            <w:r>
              <w:t>Pros</w:t>
            </w:r>
          </w:p>
        </w:tc>
        <w:tc>
          <w:tcPr>
            <w:tcW w:w="2830" w:type="dxa"/>
          </w:tcPr>
          <w:p w14:paraId="41DFFCCA" w14:textId="2E06B1A3" w:rsidR="07F5999E" w:rsidRDefault="07F5999E" w:rsidP="07F5999E">
            <w:r>
              <w:t>Contras</w:t>
            </w:r>
          </w:p>
        </w:tc>
      </w:tr>
      <w:tr w:rsidR="07F5999E" w14:paraId="09BF7FEF" w14:textId="77777777" w:rsidTr="07F5999E">
        <w:trPr>
          <w:trHeight w:val="300"/>
        </w:trPr>
        <w:tc>
          <w:tcPr>
            <w:tcW w:w="2830" w:type="dxa"/>
          </w:tcPr>
          <w:p w14:paraId="0B48B245" w14:textId="44C80C1C" w:rsidR="07F5999E" w:rsidRDefault="07F5999E" w:rsidP="07F5999E">
            <w:r>
              <w:t>Tradicional</w:t>
            </w:r>
          </w:p>
        </w:tc>
        <w:tc>
          <w:tcPr>
            <w:tcW w:w="2830" w:type="dxa"/>
          </w:tcPr>
          <w:p w14:paraId="393912E7" w14:textId="48EDA0A6" w:rsidR="07F5999E" w:rsidRDefault="07F5999E" w:rsidP="07F5999E">
            <w:r>
              <w:t>Menor inversión inicial</w:t>
            </w:r>
          </w:p>
        </w:tc>
        <w:tc>
          <w:tcPr>
            <w:tcW w:w="2830" w:type="dxa"/>
          </w:tcPr>
          <w:p w14:paraId="52A860C2" w14:textId="0E8EDB5E" w:rsidR="07F5999E" w:rsidRDefault="07F5999E" w:rsidP="07F5999E">
            <w:r>
              <w:t>Baja eficiencia, alto coste operativo</w:t>
            </w:r>
          </w:p>
        </w:tc>
      </w:tr>
      <w:tr w:rsidR="07F5999E" w14:paraId="5DE7AAD7" w14:textId="77777777" w:rsidTr="07F5999E">
        <w:trPr>
          <w:trHeight w:val="300"/>
        </w:trPr>
        <w:tc>
          <w:tcPr>
            <w:tcW w:w="2830" w:type="dxa"/>
          </w:tcPr>
          <w:p w14:paraId="54A72810" w14:textId="18754B49" w:rsidR="07F5999E" w:rsidRDefault="07F5999E" w:rsidP="07F5999E">
            <w:r>
              <w:t>Semi-automatizada</w:t>
            </w:r>
          </w:p>
        </w:tc>
        <w:tc>
          <w:tcPr>
            <w:tcW w:w="2830" w:type="dxa"/>
          </w:tcPr>
          <w:p w14:paraId="7ACA8C9F" w14:textId="064CE373" w:rsidR="07F5999E" w:rsidRDefault="07F5999E" w:rsidP="07F5999E">
            <w:r>
              <w:t>Equilibrio entre coste e inversión</w:t>
            </w:r>
          </w:p>
        </w:tc>
        <w:tc>
          <w:tcPr>
            <w:tcW w:w="2830" w:type="dxa"/>
          </w:tcPr>
          <w:p w14:paraId="1BE0056B" w14:textId="7E9190DA" w:rsidR="07F5999E" w:rsidRDefault="07F5999E" w:rsidP="07F5999E">
            <w:r>
              <w:t>Limitada flexibilidad, intervención humana</w:t>
            </w:r>
          </w:p>
        </w:tc>
      </w:tr>
      <w:tr w:rsidR="07F5999E" w14:paraId="19D6FF9B" w14:textId="77777777" w:rsidTr="07F5999E">
        <w:trPr>
          <w:trHeight w:val="300"/>
        </w:trPr>
        <w:tc>
          <w:tcPr>
            <w:tcW w:w="2830" w:type="dxa"/>
          </w:tcPr>
          <w:p w14:paraId="57F9466D" w14:textId="64B6DC29" w:rsidR="07F5999E" w:rsidRDefault="07F5999E" w:rsidP="07F5999E">
            <w:r>
              <w:t xml:space="preserve">Automatizada (FAIN) </w:t>
            </w:r>
          </w:p>
        </w:tc>
        <w:tc>
          <w:tcPr>
            <w:tcW w:w="2830" w:type="dxa"/>
          </w:tcPr>
          <w:p w14:paraId="37EFA3F8" w14:textId="2BA0E24B" w:rsidR="07F5999E" w:rsidRDefault="07F5999E" w:rsidP="07F5999E">
            <w:r>
              <w:t>Alta eficiencia, flexibilidad y escalabilidad</w:t>
            </w:r>
          </w:p>
        </w:tc>
        <w:tc>
          <w:tcPr>
            <w:tcW w:w="2830" w:type="dxa"/>
          </w:tcPr>
          <w:p w14:paraId="7B4ABF36" w14:textId="4BEF826C" w:rsidR="07F5999E" w:rsidRDefault="07F5999E" w:rsidP="07F5999E">
            <w:r>
              <w:t>Mayor complejidad e inversión inicial</w:t>
            </w:r>
          </w:p>
        </w:tc>
      </w:tr>
    </w:tbl>
    <w:p w14:paraId="47557732" w14:textId="5563FC60" w:rsidR="721F1A04" w:rsidRDefault="002C1A39" w:rsidP="003035AE">
      <w:pPr>
        <w:pStyle w:val="Descripcin"/>
        <w:jc w:val="center"/>
      </w:pPr>
      <w:bookmarkStart w:id="9" w:name="_Toc200489206"/>
      <w:bookmarkStart w:id="10" w:name="_Toc200489419"/>
      <w:bookmarkStart w:id="11" w:name="_Toc200490526"/>
      <w:bookmarkStart w:id="12" w:name="_Toc200491014"/>
      <w:r>
        <w:t>Figura</w:t>
      </w:r>
      <w:r w:rsidR="48CDD9CF">
        <w:t xml:space="preserve"> </w:t>
      </w:r>
      <w:fldSimple w:instr=" SEQ Figura \* ARABIC ">
        <w:r w:rsidR="00652904">
          <w:rPr>
            <w:noProof/>
          </w:rPr>
          <w:t>1</w:t>
        </w:r>
      </w:fldSimple>
      <w:r w:rsidR="00E32376">
        <w:t xml:space="preserve"> -</w:t>
      </w:r>
      <w:r w:rsidR="48CDD9CF">
        <w:t xml:space="preserve"> Comparativa de alternativas</w:t>
      </w:r>
      <w:bookmarkEnd w:id="9"/>
      <w:bookmarkEnd w:id="10"/>
      <w:bookmarkEnd w:id="11"/>
      <w:bookmarkEnd w:id="12"/>
    </w:p>
    <w:p w14:paraId="5238BE02" w14:textId="363BCE4D" w:rsidR="721F1A04" w:rsidRDefault="07F5999E" w:rsidP="721F1A04">
      <w:r w:rsidRPr="07F5999E">
        <w:rPr>
          <w:rFonts w:ascii="Calibri" w:eastAsia="Calibri" w:hAnsi="Calibri" w:cs="Calibri"/>
        </w:rPr>
        <w:t xml:space="preserve">Dado el objetivo de la empresa de escalar su producción, mejorar la trazabilidad y garantizar calidad constante, la </w:t>
      </w:r>
      <w:r w:rsidRPr="07F5999E">
        <w:rPr>
          <w:rFonts w:ascii="Calibri" w:eastAsia="Calibri" w:hAnsi="Calibri" w:cs="Calibri"/>
          <w:b/>
          <w:bCs/>
        </w:rPr>
        <w:t>fábrica autónoma e inteligente</w:t>
      </w:r>
      <w:r w:rsidRPr="07F5999E">
        <w:rPr>
          <w:rFonts w:ascii="Calibri" w:eastAsia="Calibri" w:hAnsi="Calibri" w:cs="Calibri"/>
        </w:rPr>
        <w:t xml:space="preserve"> se posiciona como la solución óptima.</w:t>
      </w:r>
    </w:p>
    <w:p w14:paraId="00F68D33" w14:textId="17B60633" w:rsidR="721F1A04" w:rsidRDefault="721F1A04" w:rsidP="721F1A04"/>
    <w:p w14:paraId="4097695F" w14:textId="37338305" w:rsidR="721F1A04" w:rsidRDefault="721F1A04" w:rsidP="721F1A04"/>
    <w:p w14:paraId="2F3CE65E" w14:textId="336156CA" w:rsidR="721F1A04" w:rsidRDefault="4C1982B0" w:rsidP="65BB3AAD">
      <w:pPr>
        <w:pStyle w:val="Ttulo2"/>
        <w:rPr>
          <w:rFonts w:ascii="Calibri" w:eastAsia="Calibri" w:hAnsi="Calibri" w:cs="Calibri"/>
          <w:sz w:val="36"/>
          <w:szCs w:val="36"/>
        </w:rPr>
      </w:pPr>
      <w:bookmarkStart w:id="13" w:name="_Toc1412733227"/>
      <w:r w:rsidRPr="65BB3AAD">
        <w:rPr>
          <w:sz w:val="36"/>
          <w:szCs w:val="36"/>
        </w:rPr>
        <w:t>Justificación de la solución propuesta</w:t>
      </w:r>
      <w:bookmarkEnd w:id="13"/>
    </w:p>
    <w:p w14:paraId="384437AC" w14:textId="042A8E3A" w:rsidR="721F1A04" w:rsidRDefault="7E689657" w:rsidP="381C63B6">
      <w:pPr>
        <w:spacing w:before="240" w:after="240"/>
        <w:jc w:val="both"/>
        <w:rPr>
          <w:rFonts w:ascii="Calibri" w:eastAsia="Calibri" w:hAnsi="Calibri" w:cs="Calibri"/>
        </w:rPr>
      </w:pPr>
      <w:r w:rsidRPr="7E689657">
        <w:rPr>
          <w:rFonts w:ascii="Calibri" w:eastAsia="Calibri" w:hAnsi="Calibri" w:cs="Calibri"/>
        </w:rPr>
        <w:t>La implementación de una planta de ensamblaje de videoconsolas retro totalmente autónoma, como la propuesta para las míticas Game Boy, se justifica por una serie de ventajas operativas, económicas y estratégicas que optimizan la producción y aseguran la calidad del producto final. Esta solución integra tecnologías avanzadas de automatización y control para crear un sistema eficiente y de alto rendimiento.</w:t>
      </w:r>
    </w:p>
    <w:p w14:paraId="10C3CDF9" w14:textId="034CB3F2" w:rsidR="721F1A04" w:rsidRDefault="7E689657" w:rsidP="65BB3AAD">
      <w:pPr>
        <w:pStyle w:val="Ttulo3"/>
        <w:rPr>
          <w:rFonts w:ascii="Calibri" w:eastAsia="Calibri" w:hAnsi="Calibri" w:cs="Calibri"/>
          <w:sz w:val="28"/>
          <w:szCs w:val="28"/>
        </w:rPr>
      </w:pPr>
      <w:bookmarkStart w:id="14" w:name="_Toc531485442"/>
      <w:r w:rsidRPr="65BB3AAD">
        <w:rPr>
          <w:sz w:val="28"/>
          <w:szCs w:val="28"/>
        </w:rPr>
        <w:t>Optimización de la Eficiencia y Productividad</w:t>
      </w:r>
      <w:bookmarkEnd w:id="14"/>
    </w:p>
    <w:p w14:paraId="5B330F7C" w14:textId="480A73E7" w:rsidR="721F1A04" w:rsidRDefault="7E689657" w:rsidP="381C63B6">
      <w:pPr>
        <w:spacing w:before="240" w:after="240"/>
        <w:jc w:val="both"/>
        <w:rPr>
          <w:rFonts w:ascii="Calibri" w:eastAsia="Calibri" w:hAnsi="Calibri" w:cs="Calibri"/>
        </w:rPr>
      </w:pPr>
      <w:r w:rsidRPr="7E689657">
        <w:rPr>
          <w:rFonts w:ascii="Calibri" w:eastAsia="Calibri" w:hAnsi="Calibri" w:cs="Calibri"/>
        </w:rPr>
        <w:t xml:space="preserve">La automatización completa del proceso de ensamblaje, desde el almacén de materias primas hasta el control de calidad, garantiza una </w:t>
      </w:r>
      <w:r w:rsidRPr="7E689657">
        <w:rPr>
          <w:rFonts w:ascii="Calibri" w:eastAsia="Calibri" w:hAnsi="Calibri" w:cs="Calibri"/>
          <w:b/>
          <w:bCs/>
        </w:rPr>
        <w:t>operación continua y sin interrupciones</w:t>
      </w:r>
      <w:r w:rsidRPr="7E689657">
        <w:rPr>
          <w:rFonts w:ascii="Calibri" w:eastAsia="Calibri" w:hAnsi="Calibri" w:cs="Calibri"/>
        </w:rPr>
        <w:t xml:space="preserve">. Los </w:t>
      </w:r>
      <w:r w:rsidRPr="7E689657">
        <w:rPr>
          <w:rFonts w:ascii="Calibri" w:eastAsia="Calibri" w:hAnsi="Calibri" w:cs="Calibri"/>
          <w:b/>
          <w:bCs/>
        </w:rPr>
        <w:t>AGV (Automated Guided Vehicles)</w:t>
      </w:r>
      <w:r w:rsidRPr="7E689657">
        <w:rPr>
          <w:rFonts w:ascii="Calibri" w:eastAsia="Calibri" w:hAnsi="Calibri" w:cs="Calibri"/>
        </w:rPr>
        <w:t xml:space="preserve"> eliminan la necesidad de transporte manual, lo que reduce los tiempos de espera y los cuellos de botella. La utilización de un </w:t>
      </w:r>
      <w:r w:rsidRPr="7E689657">
        <w:rPr>
          <w:rFonts w:ascii="Calibri" w:eastAsia="Calibri" w:hAnsi="Calibri" w:cs="Calibri"/>
          <w:b/>
          <w:bCs/>
        </w:rPr>
        <w:t>robot para el ensamblaje</w:t>
      </w:r>
      <w:r w:rsidRPr="7E689657">
        <w:rPr>
          <w:rFonts w:ascii="Calibri" w:eastAsia="Calibri" w:hAnsi="Calibri" w:cs="Calibri"/>
        </w:rPr>
        <w:t xml:space="preserve"> asegura una velocidad y precisión constantes, superando la variabilidad inherente al trabajo humano y permitiendo una producción 24/7 si fuera necesario. Esto se traduce en un </w:t>
      </w:r>
      <w:r w:rsidRPr="7E689657">
        <w:rPr>
          <w:rFonts w:ascii="Calibri" w:eastAsia="Calibri" w:hAnsi="Calibri" w:cs="Calibri"/>
          <w:b/>
          <w:bCs/>
        </w:rPr>
        <w:t>aumento significativo de la productividad</w:t>
      </w:r>
      <w:r w:rsidRPr="7E689657">
        <w:rPr>
          <w:rFonts w:ascii="Calibri" w:eastAsia="Calibri" w:hAnsi="Calibri" w:cs="Calibri"/>
        </w:rPr>
        <w:t xml:space="preserve"> y una </w:t>
      </w:r>
      <w:r w:rsidRPr="7E689657">
        <w:rPr>
          <w:rFonts w:ascii="Calibri" w:eastAsia="Calibri" w:hAnsi="Calibri" w:cs="Calibri"/>
          <w:b/>
          <w:bCs/>
        </w:rPr>
        <w:t>reducción del tiempo de ciclo</w:t>
      </w:r>
      <w:r w:rsidRPr="7E689657">
        <w:rPr>
          <w:rFonts w:ascii="Calibri" w:eastAsia="Calibri" w:hAnsi="Calibri" w:cs="Calibri"/>
        </w:rPr>
        <w:t xml:space="preserve"> por unidad.</w:t>
      </w:r>
    </w:p>
    <w:p w14:paraId="176A4E8D" w14:textId="0554E140" w:rsidR="721F1A04" w:rsidRDefault="7E689657" w:rsidP="65BB3AAD">
      <w:pPr>
        <w:pStyle w:val="Ttulo3"/>
        <w:rPr>
          <w:rFonts w:ascii="Calibri" w:eastAsia="Calibri" w:hAnsi="Calibri" w:cs="Calibri"/>
          <w:b/>
          <w:sz w:val="28"/>
          <w:szCs w:val="28"/>
        </w:rPr>
      </w:pPr>
      <w:bookmarkStart w:id="15" w:name="_Toc1222983166"/>
      <w:r w:rsidRPr="65BB3AAD">
        <w:rPr>
          <w:sz w:val="28"/>
          <w:szCs w:val="28"/>
        </w:rPr>
        <w:t>Mejora en la Calidad del Producto</w:t>
      </w:r>
      <w:bookmarkEnd w:id="15"/>
    </w:p>
    <w:p w14:paraId="5CD344ED" w14:textId="3B64061C" w:rsidR="721F1A04" w:rsidRDefault="7E689657" w:rsidP="381C63B6">
      <w:pPr>
        <w:spacing w:before="240" w:after="240"/>
        <w:jc w:val="both"/>
      </w:pPr>
      <w:r w:rsidRPr="7E689657">
        <w:rPr>
          <w:rFonts w:ascii="Calibri" w:eastAsia="Calibri" w:hAnsi="Calibri" w:cs="Calibri"/>
        </w:rPr>
        <w:t xml:space="preserve">La integración de un </w:t>
      </w:r>
      <w:r w:rsidRPr="7E689657">
        <w:rPr>
          <w:rFonts w:ascii="Calibri" w:eastAsia="Calibri" w:hAnsi="Calibri" w:cs="Calibri"/>
          <w:b/>
          <w:bCs/>
        </w:rPr>
        <w:t>algoritmo de visión artificial para el control de calidad</w:t>
      </w:r>
      <w:r w:rsidRPr="7E689657">
        <w:rPr>
          <w:rFonts w:ascii="Calibri" w:eastAsia="Calibri" w:hAnsi="Calibri" w:cs="Calibri"/>
        </w:rPr>
        <w:t xml:space="preserve"> es un pilar fundamental de esta solución. A diferencia de la inspección manual, que puede verse afectada por la fatiga o errores humanos, la visión artificial realiza una </w:t>
      </w:r>
      <w:r w:rsidRPr="7E689657">
        <w:rPr>
          <w:rFonts w:ascii="Calibri" w:eastAsia="Calibri" w:hAnsi="Calibri" w:cs="Calibri"/>
          <w:b/>
          <w:bCs/>
        </w:rPr>
        <w:t>inspección objetiva y consistente</w:t>
      </w:r>
      <w:r w:rsidRPr="7E689657">
        <w:rPr>
          <w:rFonts w:ascii="Calibri" w:eastAsia="Calibri" w:hAnsi="Calibri" w:cs="Calibri"/>
        </w:rPr>
        <w:t xml:space="preserve"> de cada videoconsola. Esto permite detectar defectos mínimos en el ensamblaje o en los componentes, asegurando que solo los productos que cumplen con los más altos estándares de </w:t>
      </w:r>
      <w:r w:rsidRPr="7E689657">
        <w:rPr>
          <w:rFonts w:ascii="Calibri" w:eastAsia="Calibri" w:hAnsi="Calibri" w:cs="Calibri"/>
        </w:rPr>
        <w:lastRenderedPageBreak/>
        <w:t xml:space="preserve">calidad lleguen al almacén de productos terminados. La precisión de este sistema se traduce directamente en una </w:t>
      </w:r>
      <w:r w:rsidRPr="7E689657">
        <w:rPr>
          <w:rFonts w:ascii="Calibri" w:eastAsia="Calibri" w:hAnsi="Calibri" w:cs="Calibri"/>
          <w:b/>
          <w:bCs/>
        </w:rPr>
        <w:t>disminución de productos defectuosos</w:t>
      </w:r>
      <w:r w:rsidRPr="7E689657">
        <w:rPr>
          <w:rFonts w:ascii="Calibri" w:eastAsia="Calibri" w:hAnsi="Calibri" w:cs="Calibri"/>
        </w:rPr>
        <w:t xml:space="preserve"> y una </w:t>
      </w:r>
      <w:r w:rsidRPr="7E689657">
        <w:rPr>
          <w:rFonts w:ascii="Calibri" w:eastAsia="Calibri" w:hAnsi="Calibri" w:cs="Calibri"/>
          <w:b/>
          <w:bCs/>
        </w:rPr>
        <w:t>mayor satisfacción del cliente</w:t>
      </w:r>
      <w:r w:rsidRPr="7E689657">
        <w:rPr>
          <w:rFonts w:ascii="Calibri" w:eastAsia="Calibri" w:hAnsi="Calibri" w:cs="Calibri"/>
        </w:rPr>
        <w:t>.</w:t>
      </w:r>
    </w:p>
    <w:p w14:paraId="7C3E00C4" w14:textId="2B7A4431" w:rsidR="721F1A04" w:rsidRDefault="7E689657" w:rsidP="65BB3AAD">
      <w:pPr>
        <w:pStyle w:val="Ttulo3"/>
        <w:rPr>
          <w:rFonts w:ascii="Calibri" w:eastAsia="Calibri" w:hAnsi="Calibri" w:cs="Calibri"/>
          <w:b/>
          <w:sz w:val="28"/>
          <w:szCs w:val="28"/>
        </w:rPr>
      </w:pPr>
      <w:bookmarkStart w:id="16" w:name="_Toc662548605"/>
      <w:r w:rsidRPr="65BB3AAD">
        <w:rPr>
          <w:sz w:val="28"/>
          <w:szCs w:val="28"/>
        </w:rPr>
        <w:t>Reducción de Costos Operativos</w:t>
      </w:r>
      <w:bookmarkEnd w:id="16"/>
    </w:p>
    <w:p w14:paraId="52379EC0" w14:textId="66E13B50" w:rsidR="721F1A04" w:rsidRDefault="7E689657" w:rsidP="381C63B6">
      <w:pPr>
        <w:spacing w:before="240" w:after="240"/>
        <w:jc w:val="both"/>
      </w:pPr>
      <w:r w:rsidRPr="7E689657">
        <w:rPr>
          <w:rFonts w:ascii="Calibri" w:eastAsia="Calibri" w:hAnsi="Calibri" w:cs="Calibri"/>
        </w:rPr>
        <w:t xml:space="preserve">Si bien la inversión inicial en tecnología de automatización puede ser considerable, a largo plazo, esta solución genera importantes </w:t>
      </w:r>
      <w:r w:rsidRPr="7E689657">
        <w:rPr>
          <w:rFonts w:ascii="Calibri" w:eastAsia="Calibri" w:hAnsi="Calibri" w:cs="Calibri"/>
          <w:b/>
          <w:bCs/>
        </w:rPr>
        <w:t>ahorros en los costos operativos</w:t>
      </w:r>
      <w:r w:rsidRPr="7E689657">
        <w:rPr>
          <w:rFonts w:ascii="Calibri" w:eastAsia="Calibri" w:hAnsi="Calibri" w:cs="Calibri"/>
        </w:rPr>
        <w:t xml:space="preserve">. La automatización de tareas repetitivas y de alta precisión </w:t>
      </w:r>
      <w:r w:rsidRPr="7E689657">
        <w:rPr>
          <w:rFonts w:ascii="Calibri" w:eastAsia="Calibri" w:hAnsi="Calibri" w:cs="Calibri"/>
          <w:b/>
          <w:bCs/>
        </w:rPr>
        <w:t>disminuye la dependencia de la mano de obra humana</w:t>
      </w:r>
      <w:r w:rsidRPr="7E689657">
        <w:rPr>
          <w:rFonts w:ascii="Calibri" w:eastAsia="Calibri" w:hAnsi="Calibri" w:cs="Calibri"/>
        </w:rPr>
        <w:t xml:space="preserve"> en funciones rutinarias, lo que reduce los gastos asociados a salarios, beneficios, formación y errores humanos. Además, la optimización de los flujos de trabajo y la reducción de desechos por defectos contribuyen a una </w:t>
      </w:r>
      <w:r w:rsidRPr="7E689657">
        <w:rPr>
          <w:rFonts w:ascii="Calibri" w:eastAsia="Calibri" w:hAnsi="Calibri" w:cs="Calibri"/>
          <w:b/>
          <w:bCs/>
        </w:rPr>
        <w:t>mayor eficiencia en el uso de materiales</w:t>
      </w:r>
      <w:r w:rsidRPr="7E689657">
        <w:rPr>
          <w:rFonts w:ascii="Calibri" w:eastAsia="Calibri" w:hAnsi="Calibri" w:cs="Calibri"/>
        </w:rPr>
        <w:t xml:space="preserve"> y a una </w:t>
      </w:r>
      <w:r w:rsidRPr="7E689657">
        <w:rPr>
          <w:rFonts w:ascii="Calibri" w:eastAsia="Calibri" w:hAnsi="Calibri" w:cs="Calibri"/>
          <w:b/>
          <w:bCs/>
        </w:rPr>
        <w:t>minimización de los costos de retrabajo</w:t>
      </w:r>
      <w:r w:rsidRPr="7E689657">
        <w:rPr>
          <w:rFonts w:ascii="Calibri" w:eastAsia="Calibri" w:hAnsi="Calibri" w:cs="Calibri"/>
        </w:rPr>
        <w:t>.</w:t>
      </w:r>
    </w:p>
    <w:p w14:paraId="400F4FB0" w14:textId="52E117A1" w:rsidR="721F1A04" w:rsidRDefault="7E689657" w:rsidP="65BB3AAD">
      <w:pPr>
        <w:pStyle w:val="Ttulo3"/>
        <w:rPr>
          <w:rFonts w:ascii="Calibri" w:eastAsia="Calibri" w:hAnsi="Calibri" w:cs="Calibri"/>
          <w:b/>
          <w:sz w:val="28"/>
          <w:szCs w:val="28"/>
        </w:rPr>
      </w:pPr>
      <w:bookmarkStart w:id="17" w:name="_Toc1295777789"/>
      <w:r w:rsidRPr="65BB3AAD">
        <w:rPr>
          <w:sz w:val="28"/>
          <w:szCs w:val="28"/>
        </w:rPr>
        <w:t>Flexibilidad y Escalabilidad</w:t>
      </w:r>
      <w:bookmarkEnd w:id="17"/>
    </w:p>
    <w:p w14:paraId="78F902F1" w14:textId="09447C63" w:rsidR="721F1A04" w:rsidRDefault="7E689657" w:rsidP="42916352">
      <w:pPr>
        <w:spacing w:before="240" w:after="240"/>
        <w:jc w:val="both"/>
        <w:rPr>
          <w:rFonts w:ascii="Calibri" w:eastAsia="Calibri" w:hAnsi="Calibri" w:cs="Calibri"/>
        </w:rPr>
      </w:pPr>
      <w:r w:rsidRPr="7E689657">
        <w:rPr>
          <w:rFonts w:ascii="Calibri" w:eastAsia="Calibri" w:hAnsi="Calibri" w:cs="Calibri"/>
        </w:rPr>
        <w:t xml:space="preserve">El diseño modular de una planta automatizada permite una </w:t>
      </w:r>
      <w:r w:rsidRPr="7E689657">
        <w:rPr>
          <w:rFonts w:ascii="Calibri" w:eastAsia="Calibri" w:hAnsi="Calibri" w:cs="Calibri"/>
          <w:b/>
          <w:bCs/>
        </w:rPr>
        <w:t>mayor flexibilidad</w:t>
      </w:r>
      <w:r w:rsidRPr="7E689657">
        <w:rPr>
          <w:rFonts w:ascii="Calibri" w:eastAsia="Calibri" w:hAnsi="Calibri" w:cs="Calibri"/>
        </w:rPr>
        <w:t xml:space="preserve"> para adaptarse a posibles cambios en la demanda o en el diseño de las videoconsolas. Los robots y AGV pueden ser reprogramados con relativa facilidad para manejar diferentes variantes de productos o volúmenes de producción. Asimismo, la infraestructura automatizada proporciona una base sólida para la </w:t>
      </w:r>
      <w:r w:rsidRPr="7E689657">
        <w:rPr>
          <w:rFonts w:ascii="Calibri" w:eastAsia="Calibri" w:hAnsi="Calibri" w:cs="Calibri"/>
          <w:b/>
          <w:bCs/>
        </w:rPr>
        <w:t>escalabilidad</w:t>
      </w:r>
      <w:r w:rsidRPr="7E689657">
        <w:rPr>
          <w:rFonts w:ascii="Calibri" w:eastAsia="Calibri" w:hAnsi="Calibri" w:cs="Calibri"/>
        </w:rPr>
        <w:t>, permitiendo añadir líneas de producción o expandir la capacidad del almacén de manera más eficiente si el crecimiento del negocio lo requiere.</w:t>
      </w:r>
    </w:p>
    <w:p w14:paraId="3601F835" w14:textId="4D05C308" w:rsidR="721F1A04" w:rsidRDefault="7E689657" w:rsidP="65BB3AAD">
      <w:pPr>
        <w:pStyle w:val="Ttulo3"/>
        <w:rPr>
          <w:rFonts w:ascii="Calibri" w:eastAsia="Calibri" w:hAnsi="Calibri" w:cs="Calibri"/>
          <w:b/>
          <w:sz w:val="28"/>
          <w:szCs w:val="28"/>
        </w:rPr>
      </w:pPr>
      <w:bookmarkStart w:id="18" w:name="_Toc890072202"/>
      <w:r w:rsidRPr="65BB3AAD">
        <w:rPr>
          <w:sz w:val="28"/>
          <w:szCs w:val="28"/>
        </w:rPr>
        <w:t>Seguridad Laboral Mejorada</w:t>
      </w:r>
      <w:bookmarkEnd w:id="18"/>
    </w:p>
    <w:p w14:paraId="220BAAB9" w14:textId="19A91242" w:rsidR="721F1A04" w:rsidRDefault="7E689657" w:rsidP="2B61D87B">
      <w:pPr>
        <w:spacing w:before="240" w:after="240"/>
        <w:jc w:val="both"/>
      </w:pPr>
      <w:r w:rsidRPr="7E689657">
        <w:rPr>
          <w:rFonts w:ascii="Calibri" w:eastAsia="Calibri" w:hAnsi="Calibri" w:cs="Calibri"/>
        </w:rPr>
        <w:t xml:space="preserve">La automatización de tareas peligrosas o repetitivas, como el manejo de cargas pesadas por los AGV o el ensamblaje preciso por el robot, </w:t>
      </w:r>
      <w:r w:rsidRPr="7E689657">
        <w:rPr>
          <w:rFonts w:ascii="Calibri" w:eastAsia="Calibri" w:hAnsi="Calibri" w:cs="Calibri"/>
          <w:b/>
          <w:bCs/>
        </w:rPr>
        <w:t>minimiza los riesgos para la seguridad de los operarios</w:t>
      </w:r>
      <w:r w:rsidRPr="7E689657">
        <w:rPr>
          <w:rFonts w:ascii="Calibri" w:eastAsia="Calibri" w:hAnsi="Calibri" w:cs="Calibri"/>
        </w:rPr>
        <w:t>. Al reducir la interacción humana en áreas de producción con maquinaria en movimiento, se disminuye la probabilidad de accidentes laborales, creando un entorno de trabajo más seguro y ergonómico.</w:t>
      </w:r>
    </w:p>
    <w:p w14:paraId="214639D3" w14:textId="5DEE4E1F" w:rsidR="721F1A04" w:rsidRDefault="7E689657" w:rsidP="38B6E685">
      <w:pPr>
        <w:spacing w:before="240" w:after="240"/>
        <w:jc w:val="both"/>
      </w:pPr>
      <w:r w:rsidRPr="7E689657">
        <w:rPr>
          <w:rFonts w:ascii="Calibri" w:eastAsia="Calibri" w:hAnsi="Calibri" w:cs="Calibri"/>
        </w:rPr>
        <w:t>En resumen, la solución propuesta para la planta de ensamblaje de videoconsolas retro no solo optimiza la eficiencia y la calidad, sino que también establece las bases para una operación rentable, segura y adaptable a las futuras necesidades del mercado. La inversión en esta tecnología avanzada es un paso estratégico hacia la manufactura del futuro, asegurando la competitividad y el éxito a largo plazo.</w:t>
      </w:r>
    </w:p>
    <w:p w14:paraId="147F8592" w14:textId="17A4C755" w:rsidR="721F1A04" w:rsidRDefault="721F1A04" w:rsidP="7E689657">
      <w:pPr>
        <w:spacing w:before="240" w:after="240"/>
        <w:rPr>
          <w:rFonts w:ascii="Calibri" w:eastAsia="Calibri" w:hAnsi="Calibri" w:cs="Calibri"/>
        </w:rPr>
      </w:pPr>
    </w:p>
    <w:p w14:paraId="08CF243C" w14:textId="49027E07" w:rsidR="4C1982B0" w:rsidRDefault="4C1982B0" w:rsidP="65BB3AAD">
      <w:pPr>
        <w:pStyle w:val="Ttulo3"/>
        <w:rPr>
          <w:rFonts w:ascii="Calibri" w:eastAsia="Calibri" w:hAnsi="Calibri" w:cs="Calibri"/>
          <w:sz w:val="28"/>
          <w:szCs w:val="28"/>
        </w:rPr>
      </w:pPr>
      <w:bookmarkStart w:id="19" w:name="_Toc1684916674"/>
      <w:r w:rsidRPr="65BB3AAD">
        <w:rPr>
          <w:sz w:val="28"/>
          <w:szCs w:val="28"/>
        </w:rPr>
        <w:t>Objetivos del proyecto</w:t>
      </w:r>
      <w:bookmarkEnd w:id="19"/>
    </w:p>
    <w:p w14:paraId="26958996" w14:textId="612722F3" w:rsidR="4C1982B0" w:rsidRDefault="4C1982B0" w:rsidP="2B61D87B">
      <w:pPr>
        <w:pStyle w:val="Ttulo5"/>
      </w:pPr>
      <w:r>
        <w:t>Objetivos específicos</w:t>
      </w:r>
    </w:p>
    <w:p w14:paraId="1AE2971E" w14:textId="19D4F04E" w:rsidR="2B61D87B" w:rsidRDefault="2B61D87B" w:rsidP="003035AE">
      <w:pPr>
        <w:pStyle w:val="Prrafodelista"/>
        <w:numPr>
          <w:ilvl w:val="0"/>
          <w:numId w:val="21"/>
        </w:numPr>
        <w:spacing w:before="240" w:after="240"/>
        <w:jc w:val="both"/>
      </w:pPr>
      <w:r w:rsidRPr="2B61D87B">
        <w:rPr>
          <w:b/>
          <w:bCs/>
        </w:rPr>
        <w:t>Diseñar y simular</w:t>
      </w:r>
      <w:r w:rsidRPr="2B61D87B">
        <w:t xml:space="preserve"> una planta de ensamblaje de videoconsolas retro </w:t>
      </w:r>
      <w:r w:rsidRPr="2B61D87B">
        <w:rPr>
          <w:b/>
          <w:bCs/>
        </w:rPr>
        <w:t>totalmente autónoma</w:t>
      </w:r>
      <w:r w:rsidRPr="2B61D87B">
        <w:t>, que abarque desde la recepción de materias primas hasta el almacén de producto terminado.</w:t>
      </w:r>
    </w:p>
    <w:p w14:paraId="1EB1E005" w14:textId="53370110" w:rsidR="2B61D87B" w:rsidRDefault="2B61D87B" w:rsidP="003035AE">
      <w:pPr>
        <w:pStyle w:val="Prrafodelista"/>
        <w:numPr>
          <w:ilvl w:val="0"/>
          <w:numId w:val="21"/>
        </w:numPr>
        <w:spacing w:after="0"/>
        <w:jc w:val="both"/>
      </w:pPr>
      <w:r w:rsidRPr="2B61D87B">
        <w:rPr>
          <w:b/>
          <w:bCs/>
        </w:rPr>
        <w:t>Integrar vehículos de guiado automático (AGV)</w:t>
      </w:r>
      <w:r w:rsidRPr="2B61D87B">
        <w:t xml:space="preserve"> para el transporte eficiente y sin intervención humana de componentes y productos a lo largo de todas las etapas del proceso.</w:t>
      </w:r>
    </w:p>
    <w:p w14:paraId="1A9E9A36" w14:textId="6866AD5A" w:rsidR="2B61D87B" w:rsidRDefault="2B61D87B" w:rsidP="003035AE">
      <w:pPr>
        <w:pStyle w:val="Prrafodelista"/>
        <w:numPr>
          <w:ilvl w:val="0"/>
          <w:numId w:val="21"/>
        </w:numPr>
        <w:spacing w:after="0"/>
        <w:jc w:val="both"/>
      </w:pPr>
      <w:r w:rsidRPr="2B61D87B">
        <w:rPr>
          <w:b/>
          <w:bCs/>
        </w:rPr>
        <w:lastRenderedPageBreak/>
        <w:t>Implementar un sistema de ensamblaje robótico</w:t>
      </w:r>
      <w:r w:rsidRPr="2B61D87B">
        <w:t xml:space="preserve"> capaz de ejecutar con precisión las diferentes fases de unión de componentes (base, placa, pantalla, tapa) en la zona de producción.</w:t>
      </w:r>
    </w:p>
    <w:p w14:paraId="366B60E3" w14:textId="601C7D95" w:rsidR="2B61D87B" w:rsidRDefault="2B61D87B" w:rsidP="003035AE">
      <w:pPr>
        <w:pStyle w:val="Prrafodelista"/>
        <w:numPr>
          <w:ilvl w:val="0"/>
          <w:numId w:val="21"/>
        </w:numPr>
        <w:spacing w:after="0"/>
        <w:jc w:val="both"/>
      </w:pPr>
      <w:r w:rsidRPr="2B61D87B">
        <w:rPr>
          <w:b/>
          <w:bCs/>
        </w:rPr>
        <w:t>Incorporar un sistema de visión artificial</w:t>
      </w:r>
      <w:r w:rsidRPr="2B61D87B">
        <w:t xml:space="preserve"> para el posicionamiento preciso de los componentes durante el ensamblaje, garantizando la calidad y minimizando errores.</w:t>
      </w:r>
    </w:p>
    <w:p w14:paraId="3EC12D56" w14:textId="66D09775" w:rsidR="2B61D87B" w:rsidRDefault="2B61D87B" w:rsidP="003035AE">
      <w:pPr>
        <w:pStyle w:val="Prrafodelista"/>
        <w:numPr>
          <w:ilvl w:val="0"/>
          <w:numId w:val="21"/>
        </w:numPr>
        <w:spacing w:after="0"/>
        <w:jc w:val="both"/>
      </w:pPr>
      <w:r w:rsidRPr="2B61D87B">
        <w:rPr>
          <w:b/>
          <w:bCs/>
        </w:rPr>
        <w:t>Demostrar un flujo de producción continuo y automatizado</w:t>
      </w:r>
      <w:r w:rsidRPr="2B61D87B">
        <w:t>, enfatizando la ausencia de intervención humana en las operaciones diarias de la planta.</w:t>
      </w:r>
    </w:p>
    <w:p w14:paraId="38006090" w14:textId="6F87DFFE" w:rsidR="2B61D87B" w:rsidRDefault="2B61D87B" w:rsidP="003035AE">
      <w:pPr>
        <w:pStyle w:val="Prrafodelista"/>
        <w:numPr>
          <w:ilvl w:val="0"/>
          <w:numId w:val="21"/>
        </w:numPr>
        <w:spacing w:after="0"/>
        <w:jc w:val="both"/>
      </w:pPr>
      <w:r w:rsidRPr="2B61D87B">
        <w:rPr>
          <w:b/>
          <w:bCs/>
        </w:rPr>
        <w:t>Optimizar la eficiencia y la productividad</w:t>
      </w:r>
      <w:r w:rsidRPr="2B61D87B">
        <w:t xml:space="preserve"> del proceso de ensamblaje mediante la automatización, buscando reducir tiempos de ciclo y aumentar el rendimiento.</w:t>
      </w:r>
    </w:p>
    <w:p w14:paraId="4802C57B" w14:textId="28A63B5B" w:rsidR="4C1982B0" w:rsidRDefault="4C1982B0" w:rsidP="003035AE">
      <w:pPr>
        <w:jc w:val="both"/>
      </w:pPr>
    </w:p>
    <w:p w14:paraId="071D1DF0" w14:textId="4D770F00" w:rsidR="4C1982B0" w:rsidRDefault="2B61D87B" w:rsidP="003035AE">
      <w:pPr>
        <w:pStyle w:val="Ttulo2"/>
        <w:jc w:val="both"/>
        <w:rPr>
          <w:rFonts w:ascii="Calibri" w:eastAsia="Calibri" w:hAnsi="Calibri" w:cs="Calibri"/>
          <w:sz w:val="36"/>
          <w:szCs w:val="36"/>
        </w:rPr>
      </w:pPr>
      <w:bookmarkStart w:id="20" w:name="_Toc1009867107"/>
      <w:r w:rsidRPr="65BB3AAD">
        <w:rPr>
          <w:sz w:val="36"/>
          <w:szCs w:val="36"/>
        </w:rPr>
        <w:t>Descripción y Funcionamiento del Proceso de Producción</w:t>
      </w:r>
      <w:bookmarkEnd w:id="20"/>
    </w:p>
    <w:p w14:paraId="4B98E545" w14:textId="4F0A9113" w:rsidR="4C1982B0" w:rsidRDefault="2B61D87B" w:rsidP="003035AE">
      <w:pPr>
        <w:spacing w:before="240" w:after="240"/>
        <w:jc w:val="both"/>
      </w:pPr>
      <w:r w:rsidRPr="2B61D87B">
        <w:rPr>
          <w:rFonts w:ascii="Calibri" w:eastAsia="Calibri" w:hAnsi="Calibri" w:cs="Calibri"/>
        </w:rPr>
        <w:t xml:space="preserve">La planta de ensamblaje de videoconsolas retro opera como un ecosistema </w:t>
      </w:r>
      <w:r w:rsidRPr="2B61D87B">
        <w:rPr>
          <w:rFonts w:ascii="Calibri" w:eastAsia="Calibri" w:hAnsi="Calibri" w:cs="Calibri"/>
          <w:b/>
          <w:bCs/>
        </w:rPr>
        <w:t>completamente autónomo</w:t>
      </w:r>
      <w:r w:rsidRPr="2B61D87B">
        <w:rPr>
          <w:rFonts w:ascii="Calibri" w:eastAsia="Calibri" w:hAnsi="Calibri" w:cs="Calibri"/>
        </w:rPr>
        <w:t>, donde cada etapa del proceso de producción se lleva a cabo sin la intervención humana directa. Desde la recepción de las materias primas hasta el almacenamiento del producto terminado, la automatización y la robótica garantizan un flujo ininterrumpido y eficiente.</w:t>
      </w:r>
    </w:p>
    <w:p w14:paraId="2506B37A" w14:textId="3FE38476" w:rsidR="4C1982B0" w:rsidRDefault="2B61D87B" w:rsidP="003035AE">
      <w:pPr>
        <w:pStyle w:val="Ttulo3"/>
        <w:jc w:val="both"/>
        <w:rPr>
          <w:rFonts w:ascii="Calibri" w:eastAsia="Calibri" w:hAnsi="Calibri" w:cs="Calibri"/>
          <w:b/>
          <w:bCs/>
          <w:sz w:val="28"/>
          <w:szCs w:val="28"/>
        </w:rPr>
      </w:pPr>
      <w:bookmarkStart w:id="21" w:name="_Toc1177241207"/>
      <w:r w:rsidRPr="65BB3AAD">
        <w:rPr>
          <w:sz w:val="28"/>
          <w:szCs w:val="28"/>
        </w:rPr>
        <w:t>Etapas del Proceso de Producción</w:t>
      </w:r>
      <w:bookmarkEnd w:id="21"/>
    </w:p>
    <w:p w14:paraId="42C44F41" w14:textId="4B86F612" w:rsidR="4C1982B0" w:rsidRDefault="2B61D87B" w:rsidP="003035AE">
      <w:pPr>
        <w:spacing w:before="240" w:after="240"/>
        <w:jc w:val="both"/>
      </w:pPr>
      <w:r w:rsidRPr="2B61D87B">
        <w:rPr>
          <w:rFonts w:ascii="Calibri" w:eastAsia="Calibri" w:hAnsi="Calibri" w:cs="Calibri"/>
        </w:rPr>
        <w:t>El proceso se divide en las siguientes etapas clave, cada una diseñada para maximizar la eficiencia y la precisión:</w:t>
      </w:r>
    </w:p>
    <w:p w14:paraId="656B06A5" w14:textId="73BCF4AF" w:rsidR="4C1982B0" w:rsidRDefault="2B61D87B" w:rsidP="003035AE">
      <w:pPr>
        <w:pStyle w:val="Ttulo5"/>
        <w:jc w:val="both"/>
        <w:rPr>
          <w:rFonts w:ascii="Calibri" w:eastAsia="Calibri" w:hAnsi="Calibri" w:cs="Calibri"/>
          <w:sz w:val="24"/>
          <w:szCs w:val="24"/>
        </w:rPr>
      </w:pPr>
      <w:r>
        <w:t>Almacén de Materias Primas</w:t>
      </w:r>
    </w:p>
    <w:p w14:paraId="17B0B163" w14:textId="544CF217" w:rsidR="4C1982B0" w:rsidRDefault="2B61D87B" w:rsidP="003035AE">
      <w:pPr>
        <w:spacing w:before="240" w:after="240"/>
        <w:jc w:val="both"/>
      </w:pPr>
      <w:r w:rsidRPr="2B61D87B">
        <w:rPr>
          <w:rFonts w:ascii="Calibri" w:eastAsia="Calibri" w:hAnsi="Calibri" w:cs="Calibri"/>
        </w:rPr>
        <w:t xml:space="preserve">El corazón de nuestra operación inicia en el </w:t>
      </w:r>
      <w:r w:rsidRPr="2B61D87B">
        <w:rPr>
          <w:rFonts w:ascii="Calibri" w:eastAsia="Calibri" w:hAnsi="Calibri" w:cs="Calibri"/>
          <w:b/>
          <w:bCs/>
        </w:rPr>
        <w:t>Almacén de Materias Primas</w:t>
      </w:r>
      <w:r w:rsidRPr="2B61D87B">
        <w:rPr>
          <w:rFonts w:ascii="Calibri" w:eastAsia="Calibri" w:hAnsi="Calibri" w:cs="Calibri"/>
        </w:rPr>
        <w:t xml:space="preserve">. Aquí, recibimos y organizamos todos los componentes preensamblados necesarios para nuestras videoconsolas: la </w:t>
      </w:r>
      <w:r w:rsidRPr="2B61D87B">
        <w:rPr>
          <w:rFonts w:ascii="Calibri" w:eastAsia="Calibri" w:hAnsi="Calibri" w:cs="Calibri"/>
          <w:b/>
          <w:bCs/>
        </w:rPr>
        <w:t>base</w:t>
      </w:r>
      <w:r w:rsidRPr="2B61D87B">
        <w:rPr>
          <w:rFonts w:ascii="Calibri" w:eastAsia="Calibri" w:hAnsi="Calibri" w:cs="Calibri"/>
        </w:rPr>
        <w:t xml:space="preserve">, la </w:t>
      </w:r>
      <w:r w:rsidRPr="2B61D87B">
        <w:rPr>
          <w:rFonts w:ascii="Calibri" w:eastAsia="Calibri" w:hAnsi="Calibri" w:cs="Calibri"/>
          <w:b/>
          <w:bCs/>
        </w:rPr>
        <w:t>placa electrónica</w:t>
      </w:r>
      <w:r w:rsidRPr="2B61D87B">
        <w:rPr>
          <w:rFonts w:ascii="Calibri" w:eastAsia="Calibri" w:hAnsi="Calibri" w:cs="Calibri"/>
        </w:rPr>
        <w:t xml:space="preserve">, la </w:t>
      </w:r>
      <w:r w:rsidRPr="2B61D87B">
        <w:rPr>
          <w:rFonts w:ascii="Calibri" w:eastAsia="Calibri" w:hAnsi="Calibri" w:cs="Calibri"/>
          <w:b/>
          <w:bCs/>
        </w:rPr>
        <w:t>pantalla</w:t>
      </w:r>
      <w:r w:rsidRPr="2B61D87B">
        <w:rPr>
          <w:rFonts w:ascii="Calibri" w:eastAsia="Calibri" w:hAnsi="Calibri" w:cs="Calibri"/>
        </w:rPr>
        <w:t xml:space="preserve"> y la </w:t>
      </w:r>
      <w:r w:rsidRPr="2B61D87B">
        <w:rPr>
          <w:rFonts w:ascii="Calibri" w:eastAsia="Calibri" w:hAnsi="Calibri" w:cs="Calibri"/>
          <w:b/>
          <w:bCs/>
        </w:rPr>
        <w:t>tapa exterior</w:t>
      </w:r>
      <w:r w:rsidRPr="2B61D87B">
        <w:rPr>
          <w:rFonts w:ascii="Calibri" w:eastAsia="Calibri" w:hAnsi="Calibri" w:cs="Calibri"/>
        </w:rPr>
        <w:t xml:space="preserve">. Cada tipo de componente se almacena de forma ordenada, considerando sus </w:t>
      </w:r>
      <w:r w:rsidRPr="2B61D87B">
        <w:rPr>
          <w:rFonts w:ascii="Calibri" w:eastAsia="Calibri" w:hAnsi="Calibri" w:cs="Calibri"/>
          <w:b/>
          <w:bCs/>
        </w:rPr>
        <w:t>diferentes características</w:t>
      </w:r>
      <w:r w:rsidRPr="2B61D87B">
        <w:rPr>
          <w:rFonts w:ascii="Calibri" w:eastAsia="Calibri" w:hAnsi="Calibri" w:cs="Calibri"/>
        </w:rPr>
        <w:t xml:space="preserve"> (ej. tamaño, forma, tipo de material) para facilitar su identificación y recogida automática. Este almacén está optimizado para permitir un acceso rápido y eficiente por parte de los vehículos de transporte.</w:t>
      </w:r>
    </w:p>
    <w:p w14:paraId="40117E11" w14:textId="25F40DBE" w:rsidR="4C1982B0" w:rsidRDefault="2B61D87B" w:rsidP="003035AE">
      <w:pPr>
        <w:pStyle w:val="Ttulo5"/>
        <w:jc w:val="both"/>
      </w:pPr>
      <w:r>
        <w:t>Transporte por AGVs</w:t>
      </w:r>
    </w:p>
    <w:p w14:paraId="2923E4DE" w14:textId="0C5FA4A4" w:rsidR="4C1982B0" w:rsidRDefault="2B61D87B" w:rsidP="003035AE">
      <w:pPr>
        <w:spacing w:before="240" w:after="240"/>
        <w:jc w:val="both"/>
      </w:pPr>
      <w:r w:rsidRPr="2B61D87B">
        <w:rPr>
          <w:rFonts w:ascii="Calibri" w:eastAsia="Calibri" w:hAnsi="Calibri" w:cs="Calibri"/>
        </w:rPr>
        <w:t xml:space="preserve">Una vez que un ciclo de producción se inicia, nuestros </w:t>
      </w:r>
      <w:r w:rsidRPr="2B61D87B">
        <w:rPr>
          <w:rFonts w:ascii="Calibri" w:eastAsia="Calibri" w:hAnsi="Calibri" w:cs="Calibri"/>
          <w:b/>
          <w:bCs/>
        </w:rPr>
        <w:t>AGV (Automated Guided Vehicles)</w:t>
      </w:r>
      <w:r w:rsidRPr="2B61D87B">
        <w:rPr>
          <w:rFonts w:ascii="Calibri" w:eastAsia="Calibri" w:hAnsi="Calibri" w:cs="Calibri"/>
        </w:rPr>
        <w:t xml:space="preserve"> entran en acción. Estos vehículos inteligentes, guiados por rutas predefinidas y sistemas de navegación avanzados, se dirigen al almacén de materias primas. Su función es </w:t>
      </w:r>
      <w:r w:rsidRPr="2B61D87B">
        <w:rPr>
          <w:rFonts w:ascii="Calibri" w:eastAsia="Calibri" w:hAnsi="Calibri" w:cs="Calibri"/>
          <w:b/>
          <w:bCs/>
        </w:rPr>
        <w:t>recoger las cajas</w:t>
      </w:r>
      <w:r w:rsidRPr="2B61D87B">
        <w:rPr>
          <w:rFonts w:ascii="Calibri" w:eastAsia="Calibri" w:hAnsi="Calibri" w:cs="Calibri"/>
        </w:rPr>
        <w:t xml:space="preserve"> que contienen los componentes específicos requeridos para el ensamblaje de una videoconsola. Los AGV están equipados con sistemas de carga y descarga automatizados que les permiten interactuar con los estantes y las zonas de recogida sin necesidad de operadores humanos. Una vez cargados, transportan eficientemente los componentes hasta la </w:t>
      </w:r>
      <w:r w:rsidRPr="2B61D87B">
        <w:rPr>
          <w:rFonts w:ascii="Calibri" w:eastAsia="Calibri" w:hAnsi="Calibri" w:cs="Calibri"/>
          <w:b/>
          <w:bCs/>
        </w:rPr>
        <w:t>Zona de Ensamblado</w:t>
      </w:r>
      <w:r w:rsidRPr="2B61D87B">
        <w:rPr>
          <w:rFonts w:ascii="Calibri" w:eastAsia="Calibri" w:hAnsi="Calibri" w:cs="Calibri"/>
        </w:rPr>
        <w:t>, optimizando los tiempos de tránsito y asegurando un suministro constante a la línea de producción.</w:t>
      </w:r>
    </w:p>
    <w:p w14:paraId="76803BD5" w14:textId="0298B139" w:rsidR="4C1982B0" w:rsidRDefault="2B61D87B" w:rsidP="003035AE">
      <w:pPr>
        <w:pStyle w:val="Ttulo5"/>
        <w:jc w:val="both"/>
      </w:pPr>
      <w:r>
        <w:t>Zona de Ensamblado</w:t>
      </w:r>
    </w:p>
    <w:p w14:paraId="32917B95" w14:textId="5F8E34F3" w:rsidR="4C1982B0" w:rsidRDefault="2B61D87B" w:rsidP="003035AE">
      <w:pPr>
        <w:spacing w:before="240" w:after="240"/>
        <w:jc w:val="both"/>
      </w:pPr>
      <w:r w:rsidRPr="2B61D87B">
        <w:rPr>
          <w:rFonts w:ascii="Calibri" w:eastAsia="Calibri" w:hAnsi="Calibri" w:cs="Calibri"/>
        </w:rPr>
        <w:t xml:space="preserve">La </w:t>
      </w:r>
      <w:r w:rsidRPr="2B61D87B">
        <w:rPr>
          <w:rFonts w:ascii="Calibri" w:eastAsia="Calibri" w:hAnsi="Calibri" w:cs="Calibri"/>
          <w:b/>
          <w:bCs/>
        </w:rPr>
        <w:t>Zona de Ensamblado</w:t>
      </w:r>
      <w:r w:rsidRPr="2B61D87B">
        <w:rPr>
          <w:rFonts w:ascii="Calibri" w:eastAsia="Calibri" w:hAnsi="Calibri" w:cs="Calibri"/>
        </w:rPr>
        <w:t xml:space="preserve"> es el núcleo operativo donde la magia sucede. Aquí, un </w:t>
      </w:r>
      <w:r w:rsidRPr="2B61D87B">
        <w:rPr>
          <w:rFonts w:ascii="Calibri" w:eastAsia="Calibri" w:hAnsi="Calibri" w:cs="Calibri"/>
          <w:b/>
          <w:bCs/>
        </w:rPr>
        <w:t>robot industrial de alta precisión</w:t>
      </w:r>
      <w:r w:rsidRPr="2B61D87B">
        <w:rPr>
          <w:rFonts w:ascii="Calibri" w:eastAsia="Calibri" w:hAnsi="Calibri" w:cs="Calibri"/>
        </w:rPr>
        <w:t xml:space="preserve"> se encarga de la unión de los diferentes componentes para formar la </w:t>
      </w:r>
      <w:r w:rsidRPr="2B61D87B">
        <w:rPr>
          <w:rFonts w:ascii="Calibri" w:eastAsia="Calibri" w:hAnsi="Calibri" w:cs="Calibri"/>
        </w:rPr>
        <w:lastRenderedPageBreak/>
        <w:t>videoconsola completa. El proceso se lleva a cabo en varias sub-etapas, cada una con un control riguroso:</w:t>
      </w:r>
    </w:p>
    <w:p w14:paraId="29B58451" w14:textId="60F3BC8E" w:rsidR="4C1982B0" w:rsidRDefault="2B61D87B" w:rsidP="003035AE">
      <w:pPr>
        <w:pStyle w:val="Prrafodelista"/>
        <w:numPr>
          <w:ilvl w:val="0"/>
          <w:numId w:val="41"/>
        </w:numPr>
        <w:spacing w:after="0"/>
        <w:jc w:val="both"/>
        <w:rPr>
          <w:rFonts w:ascii="Calibri" w:eastAsia="Calibri" w:hAnsi="Calibri" w:cs="Calibri"/>
        </w:rPr>
      </w:pPr>
      <w:r w:rsidRPr="2B61D87B">
        <w:rPr>
          <w:rFonts w:ascii="Calibri" w:eastAsia="Calibri" w:hAnsi="Calibri" w:cs="Calibri"/>
          <w:b/>
          <w:bCs/>
        </w:rPr>
        <w:t>Ensamblado de la Base:</w:t>
      </w:r>
      <w:r w:rsidRPr="2B61D87B">
        <w:rPr>
          <w:rFonts w:ascii="Calibri" w:eastAsia="Calibri" w:hAnsi="Calibri" w:cs="Calibri"/>
        </w:rPr>
        <w:t xml:space="preserve"> El robot toma la base de la videoconsola y posiciona los primeros componentes internos.</w:t>
      </w:r>
    </w:p>
    <w:p w14:paraId="0405943F" w14:textId="0070D1F2" w:rsidR="4C1982B0" w:rsidRDefault="2B61D87B" w:rsidP="003035AE">
      <w:pPr>
        <w:pStyle w:val="Prrafodelista"/>
        <w:numPr>
          <w:ilvl w:val="0"/>
          <w:numId w:val="41"/>
        </w:numPr>
        <w:spacing w:after="0"/>
        <w:jc w:val="both"/>
        <w:rPr>
          <w:rFonts w:ascii="Calibri" w:eastAsia="Calibri" w:hAnsi="Calibri" w:cs="Calibri"/>
        </w:rPr>
      </w:pPr>
      <w:r w:rsidRPr="2B61D87B">
        <w:rPr>
          <w:rFonts w:ascii="Calibri" w:eastAsia="Calibri" w:hAnsi="Calibri" w:cs="Calibri"/>
          <w:b/>
          <w:bCs/>
        </w:rPr>
        <w:t>Ensamblado de la Placa Electrónica:</w:t>
      </w:r>
      <w:r w:rsidRPr="2B61D87B">
        <w:rPr>
          <w:rFonts w:ascii="Calibri" w:eastAsia="Calibri" w:hAnsi="Calibri" w:cs="Calibri"/>
        </w:rPr>
        <w:t xml:space="preserve"> La placa es cuidadosamente colocada y fijada a la base.</w:t>
      </w:r>
    </w:p>
    <w:p w14:paraId="118645DA" w14:textId="77CBD13C" w:rsidR="4C1982B0" w:rsidRDefault="2B61D87B" w:rsidP="003035AE">
      <w:pPr>
        <w:pStyle w:val="Prrafodelista"/>
        <w:numPr>
          <w:ilvl w:val="0"/>
          <w:numId w:val="41"/>
        </w:numPr>
        <w:spacing w:after="0"/>
        <w:jc w:val="both"/>
        <w:rPr>
          <w:rFonts w:ascii="Calibri" w:eastAsia="Calibri" w:hAnsi="Calibri" w:cs="Calibri"/>
        </w:rPr>
      </w:pPr>
      <w:r w:rsidRPr="2B61D87B">
        <w:rPr>
          <w:rFonts w:ascii="Calibri" w:eastAsia="Calibri" w:hAnsi="Calibri" w:cs="Calibri"/>
          <w:b/>
          <w:bCs/>
        </w:rPr>
        <w:t>Ensamblado de la Pantalla:</w:t>
      </w:r>
      <w:r w:rsidRPr="2B61D87B">
        <w:rPr>
          <w:rFonts w:ascii="Calibri" w:eastAsia="Calibri" w:hAnsi="Calibri" w:cs="Calibri"/>
        </w:rPr>
        <w:t xml:space="preserve"> La pantalla se inserta y conecta con precisión milimétrica.</w:t>
      </w:r>
    </w:p>
    <w:p w14:paraId="0821D9A7" w14:textId="7B090792" w:rsidR="4C1982B0" w:rsidRDefault="2B61D87B" w:rsidP="003035AE">
      <w:pPr>
        <w:pStyle w:val="Prrafodelista"/>
        <w:numPr>
          <w:ilvl w:val="0"/>
          <w:numId w:val="41"/>
        </w:numPr>
        <w:spacing w:after="0"/>
        <w:jc w:val="both"/>
        <w:rPr>
          <w:rFonts w:ascii="Calibri" w:eastAsia="Calibri" w:hAnsi="Calibri" w:cs="Calibri"/>
        </w:rPr>
      </w:pPr>
      <w:r w:rsidRPr="2B61D87B">
        <w:rPr>
          <w:rFonts w:ascii="Calibri" w:eastAsia="Calibri" w:hAnsi="Calibri" w:cs="Calibri"/>
          <w:b/>
          <w:bCs/>
        </w:rPr>
        <w:t>Ensamblado de la Tapa:</w:t>
      </w:r>
      <w:r w:rsidRPr="2B61D87B">
        <w:rPr>
          <w:rFonts w:ascii="Calibri" w:eastAsia="Calibri" w:hAnsi="Calibri" w:cs="Calibri"/>
        </w:rPr>
        <w:t xml:space="preserve"> Finalmente, la tapa se cierra y se asegura, completando la carcasa de la videoconsola.</w:t>
      </w:r>
    </w:p>
    <w:p w14:paraId="53795895" w14:textId="7A50A1B4" w:rsidR="4C1982B0" w:rsidRDefault="2B61D87B" w:rsidP="003035AE">
      <w:pPr>
        <w:spacing w:before="240" w:after="240"/>
        <w:jc w:val="both"/>
      </w:pPr>
      <w:r w:rsidRPr="2B61D87B">
        <w:rPr>
          <w:rFonts w:ascii="Calibri" w:eastAsia="Calibri" w:hAnsi="Calibri" w:cs="Calibri"/>
        </w:rPr>
        <w:t xml:space="preserve">Para asegurar la </w:t>
      </w:r>
      <w:r w:rsidRPr="2B61D87B">
        <w:rPr>
          <w:rFonts w:ascii="Calibri" w:eastAsia="Calibri" w:hAnsi="Calibri" w:cs="Calibri"/>
          <w:b/>
          <w:bCs/>
        </w:rPr>
        <w:t>precisión en el posicionamiento</w:t>
      </w:r>
      <w:r w:rsidRPr="2B61D87B">
        <w:rPr>
          <w:rFonts w:ascii="Calibri" w:eastAsia="Calibri" w:hAnsi="Calibri" w:cs="Calibri"/>
        </w:rPr>
        <w:t xml:space="preserve"> de cada componente, el robot utiliza </w:t>
      </w:r>
      <w:r w:rsidRPr="2B61D87B">
        <w:rPr>
          <w:rFonts w:ascii="Calibri" w:eastAsia="Calibri" w:hAnsi="Calibri" w:cs="Calibri"/>
          <w:b/>
          <w:bCs/>
        </w:rPr>
        <w:t>sistemas de visión artificial</w:t>
      </w:r>
      <w:r w:rsidRPr="2B61D87B">
        <w:rPr>
          <w:rFonts w:ascii="Calibri" w:eastAsia="Calibri" w:hAnsi="Calibri" w:cs="Calibri"/>
        </w:rPr>
        <w:t>. Estos sistemas actúan como los "ojos" del robot, escaneando los componentes y guiando los movimientos del brazo robótico para asegurar que cada pieza se coloque en el lugar exacto.</w:t>
      </w:r>
    </w:p>
    <w:p w14:paraId="79CB4771" w14:textId="3E1363A3" w:rsidR="2B61D87B" w:rsidRDefault="2B61D87B" w:rsidP="003035AE">
      <w:pPr>
        <w:pStyle w:val="Ttulo5"/>
        <w:jc w:val="both"/>
      </w:pPr>
      <w:r>
        <w:t>Transporte al Almacén de Producto Acabado</w:t>
      </w:r>
    </w:p>
    <w:p w14:paraId="7B1DC378" w14:textId="31E9055B" w:rsidR="2B61D87B" w:rsidRDefault="2B61D87B" w:rsidP="003035AE">
      <w:pPr>
        <w:spacing w:before="240" w:after="240"/>
        <w:jc w:val="both"/>
        <w:rPr>
          <w:rFonts w:ascii="Calibri" w:eastAsia="Calibri" w:hAnsi="Calibri" w:cs="Calibri"/>
        </w:rPr>
      </w:pPr>
      <w:r w:rsidRPr="2B61D87B">
        <w:rPr>
          <w:rFonts w:ascii="Calibri" w:eastAsia="Calibri" w:hAnsi="Calibri" w:cs="Calibri"/>
        </w:rPr>
        <w:t xml:space="preserve">Una vez que la videoconsola ha sido completamente ensamblada, un AGV se encarga de </w:t>
      </w:r>
      <w:r w:rsidRPr="2B61D87B">
        <w:rPr>
          <w:rFonts w:ascii="Calibri" w:eastAsia="Calibri" w:hAnsi="Calibri" w:cs="Calibri"/>
          <w:b/>
          <w:bCs/>
        </w:rPr>
        <w:t>recoger las cajas</w:t>
      </w:r>
      <w:r w:rsidRPr="2B61D87B">
        <w:rPr>
          <w:rFonts w:ascii="Calibri" w:eastAsia="Calibri" w:hAnsi="Calibri" w:cs="Calibri"/>
        </w:rPr>
        <w:t xml:space="preserve"> que contienen las videoconsolas terminadas y las lleva de forma autónoma hasta el </w:t>
      </w:r>
      <w:r w:rsidRPr="2B61D87B">
        <w:rPr>
          <w:rFonts w:ascii="Calibri" w:eastAsia="Calibri" w:hAnsi="Calibri" w:cs="Calibri"/>
          <w:b/>
          <w:bCs/>
        </w:rPr>
        <w:t>Almacén de Producto Acabado</w:t>
      </w:r>
      <w:r w:rsidRPr="2B61D87B">
        <w:rPr>
          <w:rFonts w:ascii="Calibri" w:eastAsia="Calibri" w:hAnsi="Calibri" w:cs="Calibri"/>
        </w:rPr>
        <w:t xml:space="preserve">. En este almacén, las unidades están listas para su posterior distribución. Este paso final subraya el </w:t>
      </w:r>
      <w:r w:rsidRPr="2B61D87B">
        <w:rPr>
          <w:rFonts w:ascii="Calibri" w:eastAsia="Calibri" w:hAnsi="Calibri" w:cs="Calibri"/>
          <w:b/>
          <w:bCs/>
        </w:rPr>
        <w:t>flujo completamente automatizado</w:t>
      </w:r>
      <w:r w:rsidRPr="2B61D87B">
        <w:rPr>
          <w:rFonts w:ascii="Calibri" w:eastAsia="Calibri" w:hAnsi="Calibri" w:cs="Calibri"/>
        </w:rPr>
        <w:t>, donde cada movimiento de producto está orquestado por la tecnología, sin necesidad de intervención manual.</w:t>
      </w:r>
    </w:p>
    <w:p w14:paraId="77A0B8E2" w14:textId="7D0AF1C9" w:rsidR="00B52F1B" w:rsidRDefault="004D22CA" w:rsidP="003035AE">
      <w:pPr>
        <w:pStyle w:val="Ttulo2"/>
        <w:jc w:val="both"/>
      </w:pPr>
      <w:r w:rsidRPr="004D22CA">
        <w:t>KPIs – Estado Actual vs Objetivo</w:t>
      </w:r>
    </w:p>
    <w:p w14:paraId="7978383F" w14:textId="63E5BF98" w:rsidR="00B52F1B" w:rsidRPr="00B52F1B" w:rsidRDefault="00B52F1B" w:rsidP="003035AE">
      <w:pPr>
        <w:tabs>
          <w:tab w:val="num" w:pos="720"/>
        </w:tabs>
        <w:spacing w:before="240" w:after="240"/>
        <w:jc w:val="both"/>
        <w:rPr>
          <w:rFonts w:ascii="Calibri" w:eastAsia="Calibri" w:hAnsi="Calibri" w:cs="Calibri"/>
        </w:rPr>
      </w:pPr>
      <w:r w:rsidRPr="00B52F1B">
        <w:rPr>
          <w:rFonts w:ascii="Calibri" w:eastAsia="Calibri" w:hAnsi="Calibri" w:cs="Calibri"/>
          <w:b/>
          <w:bCs/>
        </w:rPr>
        <w:t>Automatización de procesos (sin intervención humana)</w:t>
      </w:r>
    </w:p>
    <w:p w14:paraId="1412C592" w14:textId="77777777" w:rsidR="00B52F1B" w:rsidRPr="00B52F1B" w:rsidRDefault="00B52F1B" w:rsidP="003035AE">
      <w:pPr>
        <w:numPr>
          <w:ilvl w:val="0"/>
          <w:numId w:val="95"/>
        </w:numPr>
        <w:spacing w:before="240" w:after="240"/>
        <w:jc w:val="both"/>
        <w:rPr>
          <w:rFonts w:ascii="Calibri" w:eastAsia="Calibri" w:hAnsi="Calibri" w:cs="Calibri"/>
        </w:rPr>
      </w:pPr>
      <w:r w:rsidRPr="00B52F1B">
        <w:rPr>
          <w:rFonts w:ascii="Calibri" w:eastAsia="Calibri" w:hAnsi="Calibri" w:cs="Calibri"/>
          <w:b/>
          <w:bCs/>
        </w:rPr>
        <w:t>Objetivo</w:t>
      </w:r>
      <w:r w:rsidRPr="00B52F1B">
        <w:rPr>
          <w:rFonts w:ascii="Calibri" w:eastAsia="Calibri" w:hAnsi="Calibri" w:cs="Calibri"/>
        </w:rPr>
        <w:t>: 100 % de automatización en operaciones clave</w:t>
      </w:r>
    </w:p>
    <w:p w14:paraId="2F322F1B" w14:textId="21E07005" w:rsidR="00B52F1B" w:rsidRPr="00B52F1B" w:rsidRDefault="00B52F1B" w:rsidP="003035AE">
      <w:pPr>
        <w:spacing w:before="240" w:after="240"/>
        <w:jc w:val="both"/>
        <w:rPr>
          <w:rFonts w:ascii="Calibri" w:eastAsia="Calibri" w:hAnsi="Calibri" w:cs="Calibri"/>
        </w:rPr>
      </w:pPr>
      <w:r w:rsidRPr="00B52F1B">
        <w:rPr>
          <w:rFonts w:ascii="Calibri" w:eastAsia="Calibri" w:hAnsi="Calibri" w:cs="Calibri"/>
          <w:b/>
          <w:bCs/>
        </w:rPr>
        <w:t>Control total de inventario</w:t>
      </w:r>
    </w:p>
    <w:p w14:paraId="1E976786" w14:textId="77777777" w:rsidR="00B52F1B" w:rsidRPr="00B52F1B" w:rsidRDefault="00B52F1B" w:rsidP="003035AE">
      <w:pPr>
        <w:numPr>
          <w:ilvl w:val="0"/>
          <w:numId w:val="96"/>
        </w:numPr>
        <w:spacing w:before="240" w:after="240"/>
        <w:jc w:val="both"/>
        <w:rPr>
          <w:rFonts w:ascii="Calibri" w:eastAsia="Calibri" w:hAnsi="Calibri" w:cs="Calibri"/>
        </w:rPr>
      </w:pPr>
      <w:r w:rsidRPr="00B52F1B">
        <w:rPr>
          <w:rFonts w:ascii="Calibri" w:eastAsia="Calibri" w:hAnsi="Calibri" w:cs="Calibri"/>
          <w:b/>
          <w:bCs/>
        </w:rPr>
        <w:t>Objetivo</w:t>
      </w:r>
      <w:r w:rsidRPr="00B52F1B">
        <w:rPr>
          <w:rFonts w:ascii="Calibri" w:eastAsia="Calibri" w:hAnsi="Calibri" w:cs="Calibri"/>
        </w:rPr>
        <w:t>: 100 % de visibilidad en tiempo real</w:t>
      </w:r>
    </w:p>
    <w:p w14:paraId="316B3122" w14:textId="668EA69E" w:rsidR="00B52F1B" w:rsidRPr="00B52F1B" w:rsidRDefault="00B52F1B" w:rsidP="003035AE">
      <w:pPr>
        <w:spacing w:before="240" w:after="240"/>
        <w:jc w:val="both"/>
        <w:rPr>
          <w:rFonts w:ascii="Calibri" w:eastAsia="Calibri" w:hAnsi="Calibri" w:cs="Calibri"/>
        </w:rPr>
      </w:pPr>
      <w:r w:rsidRPr="00B52F1B">
        <w:rPr>
          <w:rFonts w:ascii="Calibri" w:eastAsia="Calibri" w:hAnsi="Calibri" w:cs="Calibri"/>
          <w:b/>
          <w:bCs/>
        </w:rPr>
        <w:t>Exactitud en las órdenes de producción</w:t>
      </w:r>
    </w:p>
    <w:p w14:paraId="35F58D20" w14:textId="5E26E0A5" w:rsidR="004D22CA" w:rsidRPr="00D95870" w:rsidRDefault="00B52F1B" w:rsidP="003035AE">
      <w:pPr>
        <w:numPr>
          <w:ilvl w:val="0"/>
          <w:numId w:val="97"/>
        </w:numPr>
        <w:spacing w:before="240" w:after="240"/>
        <w:jc w:val="both"/>
        <w:rPr>
          <w:rFonts w:ascii="Calibri" w:eastAsia="Calibri" w:hAnsi="Calibri" w:cs="Calibri"/>
        </w:rPr>
      </w:pPr>
      <w:r w:rsidRPr="00B52F1B">
        <w:rPr>
          <w:rFonts w:ascii="Calibri" w:eastAsia="Calibri" w:hAnsi="Calibri" w:cs="Calibri"/>
          <w:b/>
          <w:bCs/>
        </w:rPr>
        <w:t>Objetivo</w:t>
      </w:r>
      <w:r w:rsidRPr="00B52F1B">
        <w:rPr>
          <w:rFonts w:ascii="Calibri" w:eastAsia="Calibri" w:hAnsi="Calibri" w:cs="Calibri"/>
        </w:rPr>
        <w:t xml:space="preserve">: </w:t>
      </w:r>
      <w:r w:rsidR="79964C5A" w:rsidRPr="79964C5A">
        <w:rPr>
          <w:rFonts w:ascii="Calibri" w:eastAsia="Calibri" w:hAnsi="Calibri" w:cs="Calibri"/>
        </w:rPr>
        <w:t>100 </w:t>
      </w:r>
      <w:r w:rsidRPr="00B52F1B">
        <w:rPr>
          <w:rFonts w:ascii="Calibri" w:eastAsia="Calibri" w:hAnsi="Calibri" w:cs="Calibri"/>
        </w:rPr>
        <w:t>% de exactitud</w:t>
      </w:r>
    </w:p>
    <w:p w14:paraId="3E28060F" w14:textId="1319A192" w:rsidR="00B52F1B" w:rsidRPr="00B52F1B" w:rsidRDefault="00B52F1B" w:rsidP="003035AE">
      <w:pPr>
        <w:spacing w:before="240" w:after="240"/>
        <w:jc w:val="both"/>
        <w:rPr>
          <w:rFonts w:ascii="Calibri" w:eastAsia="Calibri" w:hAnsi="Calibri" w:cs="Calibri"/>
        </w:rPr>
      </w:pPr>
      <w:r w:rsidRPr="00B52F1B">
        <w:rPr>
          <w:rFonts w:ascii="Calibri" w:eastAsia="Calibri" w:hAnsi="Calibri" w:cs="Calibri"/>
          <w:b/>
          <w:bCs/>
        </w:rPr>
        <w:t>Reducción del lead time</w:t>
      </w:r>
    </w:p>
    <w:p w14:paraId="7E1F7657" w14:textId="77777777" w:rsidR="00B52F1B" w:rsidRPr="00B52F1B" w:rsidRDefault="00B52F1B" w:rsidP="003035AE">
      <w:pPr>
        <w:numPr>
          <w:ilvl w:val="0"/>
          <w:numId w:val="98"/>
        </w:numPr>
        <w:spacing w:before="240" w:after="240"/>
        <w:jc w:val="both"/>
        <w:rPr>
          <w:rFonts w:ascii="Calibri" w:eastAsia="Calibri" w:hAnsi="Calibri" w:cs="Calibri"/>
        </w:rPr>
      </w:pPr>
      <w:r w:rsidRPr="00B52F1B">
        <w:rPr>
          <w:rFonts w:ascii="Calibri" w:eastAsia="Calibri" w:hAnsi="Calibri" w:cs="Calibri"/>
          <w:b/>
          <w:bCs/>
        </w:rPr>
        <w:t>Objetivo</w:t>
      </w:r>
      <w:r w:rsidRPr="00B52F1B">
        <w:rPr>
          <w:rFonts w:ascii="Calibri" w:eastAsia="Calibri" w:hAnsi="Calibri" w:cs="Calibri"/>
        </w:rPr>
        <w:t>: 2 días</w:t>
      </w:r>
    </w:p>
    <w:p w14:paraId="180BE364" w14:textId="05B0418F" w:rsidR="00B52F1B" w:rsidRPr="00B52F1B" w:rsidRDefault="00B52F1B" w:rsidP="003035AE">
      <w:pPr>
        <w:spacing w:before="240" w:after="240"/>
        <w:jc w:val="both"/>
        <w:rPr>
          <w:rFonts w:ascii="Calibri" w:eastAsia="Calibri" w:hAnsi="Calibri" w:cs="Calibri"/>
        </w:rPr>
      </w:pPr>
      <w:r w:rsidRPr="00B52F1B">
        <w:rPr>
          <w:rFonts w:ascii="Calibri" w:eastAsia="Calibri" w:hAnsi="Calibri" w:cs="Calibri"/>
          <w:b/>
          <w:bCs/>
        </w:rPr>
        <w:t>Reorganización dinámica sin detener la producción</w:t>
      </w:r>
    </w:p>
    <w:p w14:paraId="1587F9DB" w14:textId="77777777" w:rsidR="00B52F1B" w:rsidRPr="00B52F1B" w:rsidRDefault="00B52F1B" w:rsidP="003035AE">
      <w:pPr>
        <w:numPr>
          <w:ilvl w:val="0"/>
          <w:numId w:val="99"/>
        </w:numPr>
        <w:spacing w:before="240" w:after="240"/>
        <w:jc w:val="both"/>
        <w:rPr>
          <w:rFonts w:ascii="Calibri" w:eastAsia="Calibri" w:hAnsi="Calibri" w:cs="Calibri"/>
        </w:rPr>
      </w:pPr>
      <w:r w:rsidRPr="00B52F1B">
        <w:rPr>
          <w:rFonts w:ascii="Calibri" w:eastAsia="Calibri" w:hAnsi="Calibri" w:cs="Calibri"/>
          <w:b/>
          <w:bCs/>
        </w:rPr>
        <w:t>Objetivo</w:t>
      </w:r>
      <w:r w:rsidRPr="00B52F1B">
        <w:rPr>
          <w:rFonts w:ascii="Calibri" w:eastAsia="Calibri" w:hAnsi="Calibri" w:cs="Calibri"/>
        </w:rPr>
        <w:t>: 100 % reorganización dinámica</w:t>
      </w:r>
    </w:p>
    <w:p w14:paraId="1C88FEAF" w14:textId="41F26CC5" w:rsidR="00B52F1B" w:rsidRPr="00B52F1B" w:rsidRDefault="00B52F1B" w:rsidP="003035AE">
      <w:pPr>
        <w:spacing w:before="240" w:after="240"/>
        <w:jc w:val="both"/>
        <w:rPr>
          <w:rFonts w:ascii="Calibri" w:eastAsia="Calibri" w:hAnsi="Calibri" w:cs="Calibri"/>
        </w:rPr>
      </w:pPr>
      <w:r w:rsidRPr="00B52F1B">
        <w:rPr>
          <w:rFonts w:ascii="Calibri" w:eastAsia="Calibri" w:hAnsi="Calibri" w:cs="Calibri"/>
          <w:b/>
          <w:bCs/>
        </w:rPr>
        <w:t>Adaptación automatizada a tarifas energéticas</w:t>
      </w:r>
    </w:p>
    <w:p w14:paraId="14AF4C9E" w14:textId="6A75BEE8" w:rsidR="2B61D87B" w:rsidRPr="00D95870" w:rsidRDefault="00B52F1B" w:rsidP="003035AE">
      <w:pPr>
        <w:numPr>
          <w:ilvl w:val="0"/>
          <w:numId w:val="100"/>
        </w:numPr>
        <w:spacing w:before="240" w:after="240"/>
        <w:jc w:val="both"/>
        <w:rPr>
          <w:rFonts w:ascii="Calibri" w:eastAsia="Calibri" w:hAnsi="Calibri" w:cs="Calibri"/>
        </w:rPr>
      </w:pPr>
      <w:r w:rsidRPr="00B52F1B">
        <w:rPr>
          <w:rFonts w:ascii="Calibri" w:eastAsia="Calibri" w:hAnsi="Calibri" w:cs="Calibri"/>
          <w:b/>
          <w:bCs/>
        </w:rPr>
        <w:t>Objetivo</w:t>
      </w:r>
      <w:r w:rsidRPr="00B52F1B">
        <w:rPr>
          <w:rFonts w:ascii="Calibri" w:eastAsia="Calibri" w:hAnsi="Calibri" w:cs="Calibri"/>
        </w:rPr>
        <w:t>: 75 % de automatización en respuesta a tarifas</w:t>
      </w:r>
    </w:p>
    <w:p w14:paraId="57D68EF7" w14:textId="3E3AEC85" w:rsidR="2B61D87B" w:rsidRDefault="2B61D87B" w:rsidP="003035AE">
      <w:pPr>
        <w:pStyle w:val="Ttulo2"/>
        <w:jc w:val="both"/>
        <w:rPr>
          <w:rFonts w:ascii="Calibri" w:eastAsia="Calibri" w:hAnsi="Calibri" w:cs="Calibri"/>
          <w:b/>
          <w:sz w:val="36"/>
          <w:szCs w:val="36"/>
        </w:rPr>
      </w:pPr>
      <w:bookmarkStart w:id="22" w:name="_Toc1879047717"/>
      <w:r w:rsidRPr="65BB3AAD">
        <w:rPr>
          <w:sz w:val="36"/>
          <w:szCs w:val="36"/>
        </w:rPr>
        <w:lastRenderedPageBreak/>
        <w:t>Posibles Límites, Condicionantes y Restricciones del Proyecto</w:t>
      </w:r>
      <w:bookmarkEnd w:id="22"/>
    </w:p>
    <w:p w14:paraId="174C09FE" w14:textId="5DE1358E" w:rsidR="2B61D87B" w:rsidRDefault="2B61D87B" w:rsidP="003035AE">
      <w:pPr>
        <w:spacing w:before="240" w:after="240"/>
        <w:jc w:val="both"/>
      </w:pPr>
      <w:r w:rsidRPr="2B61D87B">
        <w:rPr>
          <w:rFonts w:ascii="Calibri" w:eastAsia="Calibri" w:hAnsi="Calibri" w:cs="Calibri"/>
        </w:rPr>
        <w:t xml:space="preserve">Es crucial reconocer que, si bien la simulación de nuestra planta de ensamblaje de videoconsolas retro ofrece una visión prometedora de un futuro automatizado, existen </w:t>
      </w:r>
      <w:r w:rsidRPr="2B61D87B">
        <w:rPr>
          <w:rFonts w:ascii="Calibri" w:eastAsia="Calibri" w:hAnsi="Calibri" w:cs="Calibri"/>
          <w:b/>
          <w:bCs/>
        </w:rPr>
        <w:t>límites, condicionantes y restricciones</w:t>
      </w:r>
      <w:r w:rsidRPr="2B61D87B">
        <w:rPr>
          <w:rFonts w:ascii="Calibri" w:eastAsia="Calibri" w:hAnsi="Calibri" w:cs="Calibri"/>
        </w:rPr>
        <w:t xml:space="preserve"> inherentes a su naturaleza de diseño y a su eventual implementación en el mundo real. Entender estas limitaciones es fundamental para una evaluación realista del proyecto.</w:t>
      </w:r>
    </w:p>
    <w:p w14:paraId="22CD67DC" w14:textId="034EA7BC" w:rsidR="2B61D87B" w:rsidRDefault="2B61D87B" w:rsidP="003035AE">
      <w:pPr>
        <w:pStyle w:val="Ttulo3"/>
        <w:jc w:val="both"/>
        <w:rPr>
          <w:rFonts w:ascii="Calibri" w:eastAsia="Calibri" w:hAnsi="Calibri" w:cs="Calibri"/>
          <w:b/>
          <w:sz w:val="28"/>
          <w:szCs w:val="28"/>
        </w:rPr>
      </w:pPr>
      <w:bookmarkStart w:id="23" w:name="_Toc2143870132"/>
      <w:r w:rsidRPr="65BB3AAD">
        <w:rPr>
          <w:sz w:val="28"/>
          <w:szCs w:val="28"/>
        </w:rPr>
        <w:t>Simulación a Alto Nivel</w:t>
      </w:r>
      <w:bookmarkEnd w:id="23"/>
    </w:p>
    <w:p w14:paraId="51AD9F2F" w14:textId="6864BF5A" w:rsidR="2B61D87B" w:rsidRDefault="2B61D87B" w:rsidP="003035AE">
      <w:pPr>
        <w:spacing w:before="240" w:after="240"/>
        <w:jc w:val="both"/>
      </w:pPr>
      <w:r w:rsidRPr="2B61D87B">
        <w:rPr>
          <w:rFonts w:ascii="Calibri" w:eastAsia="Calibri" w:hAnsi="Calibri" w:cs="Calibri"/>
        </w:rPr>
        <w:t xml:space="preserve">Nuestro proyecto se basa en una </w:t>
      </w:r>
      <w:r w:rsidRPr="2B61D87B">
        <w:rPr>
          <w:rFonts w:ascii="Calibri" w:eastAsia="Calibri" w:hAnsi="Calibri" w:cs="Calibri"/>
          <w:b/>
          <w:bCs/>
        </w:rPr>
        <w:t>simulación a alto nivel</w:t>
      </w:r>
      <w:r w:rsidRPr="2B61D87B">
        <w:rPr>
          <w:rFonts w:ascii="Calibri" w:eastAsia="Calibri" w:hAnsi="Calibri" w:cs="Calibri"/>
        </w:rPr>
        <w:t xml:space="preserve">. Esto significa que, aunque la simulación captura la esencia del flujo de trabajo y la interacción entre los diferentes elementos automatizados, </w:t>
      </w:r>
      <w:r w:rsidRPr="2B61D87B">
        <w:rPr>
          <w:rFonts w:ascii="Calibri" w:eastAsia="Calibri" w:hAnsi="Calibri" w:cs="Calibri"/>
          <w:b/>
          <w:bCs/>
        </w:rPr>
        <w:t>no todos los detalles de la implementación física están contemplados</w:t>
      </w:r>
      <w:r w:rsidRPr="2B61D87B">
        <w:rPr>
          <w:rFonts w:ascii="Calibri" w:eastAsia="Calibri" w:hAnsi="Calibri" w:cs="Calibri"/>
        </w:rPr>
        <w:t>. La simulación se enfoca en la lógica del proceso, la secuencia de operaciones y el rendimiento general, dejando de lado ciertas complejidades microscópicas que surgirían en un entorno real.</w:t>
      </w:r>
    </w:p>
    <w:p w14:paraId="6E97CDAC" w14:textId="62260E3A" w:rsidR="2B61D87B" w:rsidRDefault="2B61D87B" w:rsidP="003035AE">
      <w:pPr>
        <w:pStyle w:val="Ttulo3"/>
        <w:spacing w:before="281" w:after="281"/>
        <w:jc w:val="both"/>
        <w:rPr>
          <w:rFonts w:ascii="Calibri" w:eastAsia="Calibri" w:hAnsi="Calibri" w:cs="Calibri"/>
          <w:sz w:val="28"/>
          <w:szCs w:val="28"/>
        </w:rPr>
      </w:pPr>
      <w:bookmarkStart w:id="24" w:name="_Toc1398976746"/>
      <w:r w:rsidRPr="65BB3AAD">
        <w:rPr>
          <w:rFonts w:ascii="Calibri" w:eastAsia="Calibri" w:hAnsi="Calibri" w:cs="Calibri"/>
          <w:sz w:val="28"/>
          <w:szCs w:val="28"/>
        </w:rPr>
        <w:t>Complejidad del Entorno Real</w:t>
      </w:r>
      <w:bookmarkEnd w:id="24"/>
    </w:p>
    <w:p w14:paraId="43029DCB" w14:textId="52451AA6" w:rsidR="2B61D87B" w:rsidRDefault="2B61D87B" w:rsidP="003035AE">
      <w:pPr>
        <w:spacing w:before="240" w:after="240"/>
        <w:jc w:val="both"/>
      </w:pPr>
      <w:r w:rsidRPr="2B61D87B">
        <w:rPr>
          <w:rFonts w:ascii="Calibri" w:eastAsia="Calibri" w:hAnsi="Calibri" w:cs="Calibri"/>
        </w:rPr>
        <w:t xml:space="preserve">La simulación, por su propia naturaleza, simplifica la </w:t>
      </w:r>
      <w:r w:rsidRPr="2B61D87B">
        <w:rPr>
          <w:rFonts w:ascii="Calibri" w:eastAsia="Calibri" w:hAnsi="Calibri" w:cs="Calibri"/>
          <w:b/>
          <w:bCs/>
        </w:rPr>
        <w:t>complejidad del entorno real</w:t>
      </w:r>
      <w:r w:rsidRPr="2B61D87B">
        <w:rPr>
          <w:rFonts w:ascii="Calibri" w:eastAsia="Calibri" w:hAnsi="Calibri" w:cs="Calibri"/>
        </w:rPr>
        <w:t xml:space="preserve">. Por ejemplo, nuestra simulación </w:t>
      </w:r>
      <w:r w:rsidRPr="2B61D87B">
        <w:rPr>
          <w:rFonts w:ascii="Calibri" w:eastAsia="Calibri" w:hAnsi="Calibri" w:cs="Calibri"/>
          <w:b/>
          <w:bCs/>
        </w:rPr>
        <w:t>no modela fallos de equipos reales</w:t>
      </w:r>
      <w:r w:rsidRPr="2B61D87B">
        <w:rPr>
          <w:rFonts w:ascii="Calibri" w:eastAsia="Calibri" w:hAnsi="Calibri" w:cs="Calibri"/>
        </w:rPr>
        <w:t xml:space="preserve">, como averías inesperadas en los robots, bloqueos de los AGV o mal funcionamiento de los sistemas de visión. Tampoco se contemplan los </w:t>
      </w:r>
      <w:r w:rsidRPr="2B61D87B">
        <w:rPr>
          <w:rFonts w:ascii="Calibri" w:eastAsia="Calibri" w:hAnsi="Calibri" w:cs="Calibri"/>
          <w:b/>
          <w:bCs/>
        </w:rPr>
        <w:t>procesos de mantenimiento</w:t>
      </w:r>
      <w:r w:rsidRPr="2B61D87B">
        <w:rPr>
          <w:rFonts w:ascii="Calibri" w:eastAsia="Calibri" w:hAnsi="Calibri" w:cs="Calibri"/>
        </w:rPr>
        <w:t xml:space="preserve"> preventivo o correctivo, la necesidad de recalibraciones periódicas o el desgaste de los componentes. En una planta real, estos factores son cruciales y pueden impactar significativamente la productividad y los costos.</w:t>
      </w:r>
    </w:p>
    <w:p w14:paraId="0051C0D2" w14:textId="156F29DB" w:rsidR="2B61D87B" w:rsidRDefault="2B61D87B" w:rsidP="003035AE">
      <w:pPr>
        <w:pStyle w:val="Ttulo3"/>
        <w:spacing w:before="281" w:after="281"/>
        <w:jc w:val="both"/>
        <w:rPr>
          <w:rFonts w:ascii="Calibri" w:eastAsia="Calibri" w:hAnsi="Calibri" w:cs="Calibri"/>
          <w:sz w:val="28"/>
          <w:szCs w:val="28"/>
        </w:rPr>
      </w:pPr>
      <w:bookmarkStart w:id="25" w:name="_Toc1837149524"/>
      <w:r w:rsidRPr="65BB3AAD">
        <w:rPr>
          <w:rFonts w:ascii="Calibri" w:eastAsia="Calibri" w:hAnsi="Calibri" w:cs="Calibri"/>
          <w:sz w:val="28"/>
          <w:szCs w:val="28"/>
        </w:rPr>
        <w:t>Adaptación a Cambios No Previstos</w:t>
      </w:r>
      <w:bookmarkEnd w:id="25"/>
    </w:p>
    <w:p w14:paraId="64ABE101" w14:textId="6239E27D" w:rsidR="2B61D87B" w:rsidRDefault="2B61D87B" w:rsidP="003035AE">
      <w:pPr>
        <w:spacing w:before="240" w:after="240"/>
        <w:jc w:val="both"/>
      </w:pPr>
      <w:r w:rsidRPr="2B61D87B">
        <w:rPr>
          <w:rFonts w:ascii="Calibri" w:eastAsia="Calibri" w:hAnsi="Calibri" w:cs="Calibri"/>
        </w:rPr>
        <w:t xml:space="preserve">Finalmente, la capacidad de la planta simulada para </w:t>
      </w:r>
      <w:r w:rsidRPr="2B61D87B">
        <w:rPr>
          <w:rFonts w:ascii="Calibri" w:eastAsia="Calibri" w:hAnsi="Calibri" w:cs="Calibri"/>
          <w:b/>
          <w:bCs/>
        </w:rPr>
        <w:t>adaptarse a cambios no previstos</w:t>
      </w:r>
      <w:r w:rsidRPr="2B61D87B">
        <w:rPr>
          <w:rFonts w:ascii="Calibri" w:eastAsia="Calibri" w:hAnsi="Calibri" w:cs="Calibri"/>
        </w:rPr>
        <w:t xml:space="preserve"> está limitada a lo que ha sido </w:t>
      </w:r>
      <w:r w:rsidRPr="2B61D87B">
        <w:rPr>
          <w:rFonts w:ascii="Calibri" w:eastAsia="Calibri" w:hAnsi="Calibri" w:cs="Calibri"/>
          <w:b/>
          <w:bCs/>
        </w:rPr>
        <w:t>programado en la simulación</w:t>
      </w:r>
      <w:r w:rsidRPr="2B61D87B">
        <w:rPr>
          <w:rFonts w:ascii="Calibri" w:eastAsia="Calibri" w:hAnsi="Calibri" w:cs="Calibri"/>
        </w:rPr>
        <w:t>. Si surgieran nuevas variantes de productos, cambios drásticos en los componentes, o la necesidad de implementar nuevas funcionalidades que no se consideraron en el diseño original, la reconfiguración y reprogramación de los sistemas automatizados podría ser un proceso complejo y que demande tiempo. La flexibilidad del sistema en un escenario real dependerá en gran medida de la arquitectura de software y hardware diseñada para facilitar futuras expansiones o modificaciones.</w:t>
      </w:r>
    </w:p>
    <w:p w14:paraId="05BBC731" w14:textId="450C1419" w:rsidR="5BDC5C16" w:rsidRDefault="5BDC5C16" w:rsidP="003035AE">
      <w:pPr>
        <w:jc w:val="both"/>
      </w:pPr>
    </w:p>
    <w:p w14:paraId="30E39846" w14:textId="484FC938" w:rsidR="00BD49CC" w:rsidRDefault="5CE2A729" w:rsidP="003035AE">
      <w:pPr>
        <w:pStyle w:val="Ttulo1"/>
        <w:jc w:val="both"/>
        <w:rPr>
          <w:sz w:val="48"/>
          <w:szCs w:val="48"/>
        </w:rPr>
      </w:pPr>
      <w:bookmarkStart w:id="26" w:name="_Toc464413829"/>
      <w:r w:rsidRPr="65BB3AAD">
        <w:rPr>
          <w:sz w:val="48"/>
          <w:szCs w:val="48"/>
        </w:rPr>
        <w:t>Diseño de la Solución</w:t>
      </w:r>
      <w:bookmarkEnd w:id="26"/>
    </w:p>
    <w:p w14:paraId="60066B85" w14:textId="7B422E14" w:rsidR="6F5324FA" w:rsidRDefault="125D0945" w:rsidP="003035AE">
      <w:pPr>
        <w:jc w:val="both"/>
      </w:pPr>
      <w:r w:rsidRPr="125D0945">
        <w:rPr>
          <w:rFonts w:ascii="Calibri" w:eastAsia="Calibri" w:hAnsi="Calibri" w:cs="Calibri"/>
        </w:rPr>
        <w:t xml:space="preserve">El </w:t>
      </w:r>
      <w:r w:rsidRPr="125D0945">
        <w:rPr>
          <w:rFonts w:ascii="Calibri" w:eastAsia="Calibri" w:hAnsi="Calibri" w:cs="Calibri"/>
          <w:b/>
          <w:bCs/>
        </w:rPr>
        <w:t>diseño de la solución para FAIN</w:t>
      </w:r>
      <w:r w:rsidRPr="125D0945">
        <w:rPr>
          <w:rFonts w:ascii="Calibri" w:eastAsia="Calibri" w:hAnsi="Calibri" w:cs="Calibri"/>
        </w:rPr>
        <w:t xml:space="preserve"> (Fábrica Autónoma e Inteligente) se ha concebido como un ecosistema productivo de vanguardia, donde la </w:t>
      </w:r>
      <w:r w:rsidRPr="125D0945">
        <w:rPr>
          <w:rFonts w:ascii="Calibri" w:eastAsia="Calibri" w:hAnsi="Calibri" w:cs="Calibri"/>
          <w:b/>
          <w:bCs/>
        </w:rPr>
        <w:t>automatización total y la inteligencia artificial</w:t>
      </w:r>
      <w:r w:rsidRPr="125D0945">
        <w:rPr>
          <w:rFonts w:ascii="Calibri" w:eastAsia="Calibri" w:hAnsi="Calibri" w:cs="Calibri"/>
        </w:rPr>
        <w:t xml:space="preserve"> son los pilares. Nuestro objetivo es crear una fábrica virtual altamente eficiente y adaptable, capaz de operar con mínima o nula intervención humana. La propuesta integra de forma cohesionada </w:t>
      </w:r>
      <w:r w:rsidRPr="125D0945">
        <w:rPr>
          <w:rFonts w:ascii="Calibri" w:eastAsia="Calibri" w:hAnsi="Calibri" w:cs="Calibri"/>
          <w:b/>
          <w:bCs/>
        </w:rPr>
        <w:t>sistemas robóticos avanzados, vehículos autónomos inteligentes (AGVs) y un sistema de control centralizado</w:t>
      </w:r>
      <w:r w:rsidRPr="125D0945">
        <w:rPr>
          <w:rFonts w:ascii="Calibri" w:eastAsia="Calibri" w:hAnsi="Calibri" w:cs="Calibri"/>
        </w:rPr>
        <w:t xml:space="preserve"> que permite la monitorización en tiempo real y la </w:t>
      </w:r>
      <w:r w:rsidRPr="125D0945">
        <w:rPr>
          <w:rFonts w:ascii="Calibri" w:eastAsia="Calibri" w:hAnsi="Calibri" w:cs="Calibri"/>
          <w:b/>
          <w:bCs/>
        </w:rPr>
        <w:lastRenderedPageBreak/>
        <w:t>reconfiguración dinámica</w:t>
      </w:r>
      <w:r w:rsidRPr="125D0945">
        <w:rPr>
          <w:rFonts w:ascii="Calibri" w:eastAsia="Calibri" w:hAnsi="Calibri" w:cs="Calibri"/>
        </w:rPr>
        <w:t xml:space="preserve"> de las líneas de producción. Este enfoque no solo busca optimizar los flujos de materiales y los tiempos de ciclo, sino también establecer un modelo de producción flexible y escalable, preparado para las demandas de un mercado en constante evolución.</w:t>
      </w:r>
    </w:p>
    <w:p w14:paraId="6DD3BC7F" w14:textId="553D9974" w:rsidR="5527065C" w:rsidRDefault="7BB816EB" w:rsidP="003035AE">
      <w:pPr>
        <w:pStyle w:val="Ttulo2"/>
        <w:jc w:val="both"/>
        <w:rPr>
          <w:rFonts w:ascii="Calibri" w:eastAsia="Calibri" w:hAnsi="Calibri" w:cs="Calibri"/>
          <w:sz w:val="36"/>
          <w:szCs w:val="36"/>
        </w:rPr>
      </w:pPr>
      <w:bookmarkStart w:id="27" w:name="_Toc4775537"/>
      <w:r w:rsidRPr="65BB3AAD">
        <w:rPr>
          <w:sz w:val="36"/>
          <w:szCs w:val="36"/>
        </w:rPr>
        <w:t>Elementos y dispositivos que intervienen</w:t>
      </w:r>
      <w:bookmarkEnd w:id="27"/>
    </w:p>
    <w:p w14:paraId="3C4199F5" w14:textId="31E17051" w:rsidR="7BB816EB" w:rsidRDefault="7BB816EB" w:rsidP="003035AE">
      <w:pPr>
        <w:spacing w:before="240" w:after="240"/>
        <w:jc w:val="both"/>
      </w:pPr>
      <w:r w:rsidRPr="7BB816EB">
        <w:rPr>
          <w:rFonts w:ascii="Calibri" w:eastAsia="Calibri" w:hAnsi="Calibri" w:cs="Calibri"/>
        </w:rPr>
        <w:t>La Fábrica Autónoma e Inteligente (FAIN) se basa en una arquitectura física compuesta por diversos elementos y dispositivos de vanguardia, diseñados para operar de forma autónoma y coordinada. La selección de estos componentes se ha realizado pensando en la eficiencia, la flexibilidad, la seguridad y la escalabilidad del proceso productivo de videoconsolas retro.</w:t>
      </w:r>
    </w:p>
    <w:p w14:paraId="2D779C81" w14:textId="3DBB446C" w:rsidR="7BB816EB" w:rsidRDefault="7BB816EB" w:rsidP="003035AE">
      <w:pPr>
        <w:spacing w:before="240" w:after="240"/>
        <w:jc w:val="both"/>
      </w:pPr>
      <w:r w:rsidRPr="7BB816EB">
        <w:rPr>
          <w:rFonts w:ascii="Calibri" w:eastAsia="Calibri" w:hAnsi="Calibri" w:cs="Calibri"/>
        </w:rPr>
        <w:t>Los principales elementos y dispositivos que intervienen en la propuesta son:</w:t>
      </w:r>
    </w:p>
    <w:p w14:paraId="1DA297F3" w14:textId="7E8CCF20" w:rsidR="7BB816EB" w:rsidRDefault="064D07FC" w:rsidP="003035AE">
      <w:pPr>
        <w:pStyle w:val="Ttulo3"/>
        <w:jc w:val="both"/>
        <w:rPr>
          <w:rFonts w:ascii="Calibri" w:eastAsia="Calibri" w:hAnsi="Calibri" w:cs="Calibri"/>
          <w:b/>
          <w:sz w:val="28"/>
          <w:szCs w:val="28"/>
        </w:rPr>
      </w:pPr>
      <w:bookmarkStart w:id="28" w:name="_Toc1567462103"/>
      <w:r w:rsidRPr="65BB3AAD">
        <w:rPr>
          <w:sz w:val="28"/>
          <w:szCs w:val="28"/>
        </w:rPr>
        <w:t>Almacenes Automatizados con Estantes y Ubicaciones Inteligentes</w:t>
      </w:r>
      <w:bookmarkEnd w:id="28"/>
    </w:p>
    <w:p w14:paraId="1E9DC3B1" w14:textId="1BAA00A4" w:rsidR="7BB816EB" w:rsidRDefault="064D07FC" w:rsidP="003035AE">
      <w:pPr>
        <w:pStyle w:val="Prrafodelista"/>
        <w:numPr>
          <w:ilvl w:val="0"/>
          <w:numId w:val="15"/>
        </w:numPr>
        <w:spacing w:before="240" w:after="0"/>
        <w:jc w:val="both"/>
        <w:rPr>
          <w:rFonts w:ascii="Calibri" w:eastAsia="Calibri" w:hAnsi="Calibri" w:cs="Calibri"/>
        </w:rPr>
      </w:pPr>
      <w:r w:rsidRPr="064D07FC">
        <w:rPr>
          <w:rFonts w:ascii="Calibri" w:eastAsia="Calibri" w:hAnsi="Calibri" w:cs="Calibri"/>
          <w:b/>
          <w:bCs/>
        </w:rPr>
        <w:t>Descripción:</w:t>
      </w:r>
      <w:r w:rsidRPr="064D07FC">
        <w:rPr>
          <w:rFonts w:ascii="Calibri" w:eastAsia="Calibri" w:hAnsi="Calibri" w:cs="Calibri"/>
        </w:rPr>
        <w:t xml:space="preserve"> Se proponen almacenes de alta densidad, tanto para materias primas preensambladas como para producto terminado. Estos almacenes estarán equipados con estanterías modulares y un sistema de gestión de ubicaciones (WMS - Warehouse Management System) que asigna y registra dinámicamente la posición de cada ítem (materia prima o consola completa).</w:t>
      </w:r>
    </w:p>
    <w:p w14:paraId="5EB876EE" w14:textId="3A3BB905" w:rsidR="7BB816EB" w:rsidRDefault="064D07FC" w:rsidP="003035AE">
      <w:pPr>
        <w:pStyle w:val="Prrafodelista"/>
        <w:numPr>
          <w:ilvl w:val="0"/>
          <w:numId w:val="15"/>
        </w:numPr>
        <w:spacing w:before="240" w:after="0"/>
        <w:jc w:val="both"/>
        <w:rPr>
          <w:rFonts w:ascii="Calibri" w:eastAsia="Calibri" w:hAnsi="Calibri" w:cs="Calibri"/>
          <w:b/>
          <w:bCs/>
        </w:rPr>
      </w:pPr>
      <w:r w:rsidRPr="064D07FC">
        <w:rPr>
          <w:rFonts w:ascii="Calibri" w:eastAsia="Calibri" w:hAnsi="Calibri" w:cs="Calibri"/>
          <w:b/>
          <w:bCs/>
        </w:rPr>
        <w:t>Funcionalidad:</w:t>
      </w:r>
      <w:r w:rsidRPr="064D07FC">
        <w:rPr>
          <w:rFonts w:ascii="Calibri" w:eastAsia="Calibri" w:hAnsi="Calibri" w:cs="Calibri"/>
        </w:rPr>
        <w:t xml:space="preserve"> Permiten el almacenamiento eficiente, la fácil recuperación de componentes y productos, y la optimización del espacio. La inteligencia de las ubicaciones radica en su capacidad para informar su estado (ocupado/libre) y el tipo de material que contienen a la base de datos central, facilitando la planificación y el enrutamiento.</w:t>
      </w:r>
    </w:p>
    <w:p w14:paraId="711EE696" w14:textId="093A4D19" w:rsidR="7BB816EB" w:rsidRDefault="064D07FC" w:rsidP="003035AE">
      <w:pPr>
        <w:pStyle w:val="Ttulo3"/>
        <w:jc w:val="both"/>
        <w:rPr>
          <w:rFonts w:ascii="Calibri" w:eastAsia="Calibri" w:hAnsi="Calibri" w:cs="Calibri"/>
          <w:b/>
          <w:sz w:val="28"/>
          <w:szCs w:val="28"/>
        </w:rPr>
      </w:pPr>
      <w:bookmarkStart w:id="29" w:name="_Toc1464456044"/>
      <w:r w:rsidRPr="65BB3AAD">
        <w:rPr>
          <w:sz w:val="28"/>
          <w:szCs w:val="28"/>
        </w:rPr>
        <w:t>Bases de Datos Centralizadas</w:t>
      </w:r>
      <w:bookmarkEnd w:id="29"/>
    </w:p>
    <w:p w14:paraId="1EACC0C1" w14:textId="20D2DD35" w:rsidR="7BB816EB" w:rsidRDefault="064D07FC" w:rsidP="003035AE">
      <w:pPr>
        <w:pStyle w:val="Prrafodelista"/>
        <w:numPr>
          <w:ilvl w:val="0"/>
          <w:numId w:val="14"/>
        </w:numPr>
        <w:spacing w:after="0"/>
        <w:jc w:val="both"/>
        <w:rPr>
          <w:rFonts w:ascii="Calibri" w:eastAsia="Calibri" w:hAnsi="Calibri" w:cs="Calibri"/>
        </w:rPr>
      </w:pPr>
      <w:r w:rsidRPr="064D07FC">
        <w:rPr>
          <w:rFonts w:ascii="Calibri" w:eastAsia="Calibri" w:hAnsi="Calibri" w:cs="Calibri"/>
          <w:b/>
          <w:bCs/>
        </w:rPr>
        <w:t>Descripción:</w:t>
      </w:r>
      <w:r w:rsidRPr="064D07FC">
        <w:rPr>
          <w:rFonts w:ascii="Calibri" w:eastAsia="Calibri" w:hAnsi="Calibri" w:cs="Calibri"/>
        </w:rPr>
        <w:t xml:space="preserve"> Se implementará una o varias bases de datos robustas que actuarán como el cerebro de la fábrica. Estas bases de datos almacenarán toda la información relevante: inventario en tiempo real (materias primas, WIP, producto terminado), órdenes de producción, especificaciones de los SKUs de las consolas, estado de los equipos (AGVs, robots), datos históricos de producción y KPIs.</w:t>
      </w:r>
    </w:p>
    <w:p w14:paraId="0DA8F88B" w14:textId="7EAD0544" w:rsidR="7BB816EB" w:rsidRDefault="064D07FC" w:rsidP="003035AE">
      <w:pPr>
        <w:pStyle w:val="Prrafodelista"/>
        <w:numPr>
          <w:ilvl w:val="0"/>
          <w:numId w:val="13"/>
        </w:numPr>
        <w:spacing w:after="0"/>
        <w:jc w:val="both"/>
        <w:rPr>
          <w:rFonts w:ascii="Calibri" w:eastAsia="Calibri" w:hAnsi="Calibri" w:cs="Calibri"/>
        </w:rPr>
      </w:pPr>
      <w:r w:rsidRPr="064D07FC">
        <w:rPr>
          <w:rFonts w:ascii="Calibri" w:eastAsia="Calibri" w:hAnsi="Calibri" w:cs="Calibri"/>
          <w:b/>
          <w:bCs/>
        </w:rPr>
        <w:t>Funcionalidad:</w:t>
      </w:r>
      <w:r w:rsidRPr="064D07FC">
        <w:rPr>
          <w:rFonts w:ascii="Calibri" w:eastAsia="Calibri" w:hAnsi="Calibri" w:cs="Calibri"/>
        </w:rPr>
        <w:t xml:space="preserve"> Proporcionan la información necesaria para la toma de decisiones en tiempo real por parte del sistema de control y los agentes inteligentes, garantizando la trazabilidad completa del producto y la adaptabilidad a la demanda.</w:t>
      </w:r>
    </w:p>
    <w:p w14:paraId="79CBF098" w14:textId="18113F15" w:rsidR="7BB816EB" w:rsidRDefault="064D07FC" w:rsidP="003035AE">
      <w:pPr>
        <w:pStyle w:val="Ttulo3"/>
        <w:jc w:val="both"/>
        <w:rPr>
          <w:rFonts w:ascii="Calibri" w:eastAsia="Calibri" w:hAnsi="Calibri" w:cs="Calibri"/>
          <w:b/>
          <w:sz w:val="28"/>
          <w:szCs w:val="28"/>
        </w:rPr>
      </w:pPr>
      <w:bookmarkStart w:id="30" w:name="_Toc1508255706"/>
      <w:r w:rsidRPr="65BB3AAD">
        <w:rPr>
          <w:sz w:val="28"/>
          <w:szCs w:val="28"/>
        </w:rPr>
        <w:t>Vehículos Autónomos Guiados (AGVs) para el Transporte Interno</w:t>
      </w:r>
      <w:bookmarkEnd w:id="30"/>
    </w:p>
    <w:p w14:paraId="6C554A81" w14:textId="3AAAE9E3" w:rsidR="7BB816EB" w:rsidRDefault="73CC7A6E" w:rsidP="008F49B8">
      <w:pPr>
        <w:pStyle w:val="Prrafodelista"/>
        <w:numPr>
          <w:ilvl w:val="0"/>
          <w:numId w:val="12"/>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Una flota de AGVs se encargará del transporte autónomo de materiales entre los almacenes y las estaciones de ensamblaje. Estos AGVs estarán equipados con sistemas de navegación (ej., SLAM, navegación por láser o marcadores), sensores de seguridad (LiDAR, cámaras, ultrasonidos) y capacidad de comunicación inalámbrica con el sistema de control central.</w:t>
      </w:r>
    </w:p>
    <w:p w14:paraId="41AA7C0F" w14:textId="4F1169E3" w:rsidR="7BB816EB" w:rsidRDefault="73CC7A6E" w:rsidP="008F49B8">
      <w:pPr>
        <w:pStyle w:val="Prrafodelista"/>
        <w:numPr>
          <w:ilvl w:val="0"/>
          <w:numId w:val="11"/>
        </w:numPr>
        <w:spacing w:after="0"/>
        <w:jc w:val="both"/>
        <w:rPr>
          <w:rFonts w:ascii="Calibri" w:eastAsia="Calibri" w:hAnsi="Calibri" w:cs="Calibri"/>
        </w:rPr>
      </w:pPr>
      <w:r w:rsidRPr="73CC7A6E">
        <w:rPr>
          <w:rFonts w:ascii="Calibri" w:eastAsia="Calibri" w:hAnsi="Calibri" w:cs="Calibri"/>
          <w:b/>
          <w:bCs/>
        </w:rPr>
        <w:t>Funcionalidad:</w:t>
      </w:r>
      <w:r w:rsidRPr="73CC7A6E">
        <w:rPr>
          <w:rFonts w:ascii="Calibri" w:eastAsia="Calibri" w:hAnsi="Calibri" w:cs="Calibri"/>
        </w:rPr>
        <w:t xml:space="preserve"> Garantizan un flujo de materiales ininterrumpido y optimizado. Su comportamiento se basará en </w:t>
      </w:r>
      <w:r w:rsidRPr="73CC7A6E">
        <w:rPr>
          <w:rFonts w:ascii="Calibri" w:eastAsia="Calibri" w:hAnsi="Calibri" w:cs="Calibri"/>
          <w:b/>
          <w:bCs/>
        </w:rPr>
        <w:t>agentes inteligentes</w:t>
      </w:r>
      <w:r w:rsidRPr="73CC7A6E">
        <w:rPr>
          <w:rFonts w:ascii="Calibri" w:eastAsia="Calibri" w:hAnsi="Calibri" w:cs="Calibri"/>
        </w:rPr>
        <w:t xml:space="preserve"> capaces de tomar decisiones autónomas sobre rutas, priorización de tareas, evitación de obstáculos y gestión de congestión, reaccionando a las condiciones cambiantes de la planta. Se considerarán </w:t>
      </w:r>
      <w:r w:rsidRPr="73CC7A6E">
        <w:rPr>
          <w:rFonts w:ascii="Calibri" w:eastAsia="Calibri" w:hAnsi="Calibri" w:cs="Calibri"/>
          <w:b/>
          <w:bCs/>
        </w:rPr>
        <w:t>planteamientos de rutas</w:t>
      </w:r>
      <w:r w:rsidRPr="73CC7A6E">
        <w:rPr>
          <w:rFonts w:ascii="Calibri" w:eastAsia="Calibri" w:hAnsi="Calibri" w:cs="Calibri"/>
        </w:rPr>
        <w:t xml:space="preserve"> que permitan flexibilidad y redundancia, como el uso de rutas preferenciales, zonas de espera y puntos de carga automáticos.</w:t>
      </w:r>
    </w:p>
    <w:p w14:paraId="0E461E7C" w14:textId="734D6A27" w:rsidR="65BB3AAD" w:rsidRDefault="65BB3AAD" w:rsidP="65BB3AAD">
      <w:pPr>
        <w:spacing w:after="0"/>
        <w:jc w:val="both"/>
        <w:rPr>
          <w:rFonts w:ascii="Calibri" w:eastAsia="Calibri" w:hAnsi="Calibri" w:cs="Calibri"/>
        </w:rPr>
      </w:pPr>
    </w:p>
    <w:p w14:paraId="7CBD49B7" w14:textId="428222CA" w:rsidR="7BB816EB" w:rsidRDefault="73CC7A6E" w:rsidP="73CC7A6E">
      <w:pPr>
        <w:pStyle w:val="Ttulo3"/>
        <w:rPr>
          <w:rFonts w:ascii="Calibri" w:eastAsia="Calibri" w:hAnsi="Calibri" w:cs="Calibri"/>
          <w:b/>
          <w:sz w:val="28"/>
          <w:szCs w:val="28"/>
        </w:rPr>
      </w:pPr>
      <w:bookmarkStart w:id="31" w:name="_Toc529306642"/>
      <w:r w:rsidRPr="65BB3AAD">
        <w:rPr>
          <w:sz w:val="28"/>
          <w:szCs w:val="28"/>
        </w:rPr>
        <w:lastRenderedPageBreak/>
        <w:t>Brazos Robóticos Industriales y Colaborativos para Ensamblaje</w:t>
      </w:r>
      <w:bookmarkEnd w:id="31"/>
    </w:p>
    <w:p w14:paraId="2B94DDF7" w14:textId="3D051B89" w:rsidR="7BB816EB" w:rsidRDefault="73CC7A6E" w:rsidP="008F49B8">
      <w:pPr>
        <w:pStyle w:val="Prrafodelista"/>
        <w:numPr>
          <w:ilvl w:val="0"/>
          <w:numId w:val="10"/>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Las estaciones de ensamblaje contarán con una combinación de brazos robóticos. </w:t>
      </w:r>
    </w:p>
    <w:p w14:paraId="5D12CA44" w14:textId="60B7A935"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Robots Industriales:</w:t>
      </w:r>
      <w:r w:rsidRPr="7BB816EB">
        <w:rPr>
          <w:rFonts w:ascii="Calibri" w:eastAsia="Calibri" w:hAnsi="Calibri" w:cs="Calibri"/>
        </w:rPr>
        <w:t xml:space="preserve"> Para tareas de alta precisión, repetitivas y de gran volumen que no impliquen interacción directa con operarios (ej., inserción de componentes electrónicos, atornillado). Estarán confinados en celdas de trabajo seguras.</w:t>
      </w:r>
    </w:p>
    <w:p w14:paraId="683A03C6" w14:textId="7E7D8EFF"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Robots Colaborativos (Cobots):</w:t>
      </w:r>
      <w:r w:rsidRPr="7BB816EB">
        <w:rPr>
          <w:rFonts w:ascii="Calibri" w:eastAsia="Calibri" w:hAnsi="Calibri" w:cs="Calibri"/>
        </w:rPr>
        <w:t xml:space="preserve"> Para tareas que puedan requerir supervisión o interacción humana esporádica (ej., manipulación de componentes delicados, inspección visual asistida). Estos cobots operarán en espacios compartidos con medidas de seguridad avanzadas (sensores de fuerza y torsión, paradas de emergencia).</w:t>
      </w:r>
    </w:p>
    <w:p w14:paraId="5B8FF79C" w14:textId="2482E4A6" w:rsidR="7BB816EB" w:rsidRDefault="73CC7A6E" w:rsidP="008F49B8">
      <w:pPr>
        <w:pStyle w:val="Prrafodelista"/>
        <w:numPr>
          <w:ilvl w:val="0"/>
          <w:numId w:val="9"/>
        </w:numPr>
        <w:spacing w:after="0"/>
        <w:jc w:val="both"/>
        <w:rPr>
          <w:rFonts w:ascii="Calibri" w:eastAsia="Calibri" w:hAnsi="Calibri" w:cs="Calibri"/>
        </w:rPr>
      </w:pPr>
      <w:r w:rsidRPr="73CC7A6E">
        <w:rPr>
          <w:rFonts w:ascii="Calibri" w:eastAsia="Calibri" w:hAnsi="Calibri" w:cs="Calibri"/>
          <w:b/>
          <w:bCs/>
        </w:rPr>
        <w:t>Funcionalidad:</w:t>
      </w:r>
      <w:r w:rsidRPr="73CC7A6E">
        <w:rPr>
          <w:rFonts w:ascii="Calibri" w:eastAsia="Calibri" w:hAnsi="Calibri" w:cs="Calibri"/>
        </w:rPr>
        <w:t xml:space="preserve"> Realizan las operaciones de ensamblaje con alta precisión, velocidad y consistencia, minimizando errores y aumentando la calidad del producto final. Su programación permitirá la flexibilidad para adaptarse a los diferentes SKUs de las videoconsolas.</w:t>
      </w:r>
    </w:p>
    <w:p w14:paraId="01C2ACB9" w14:textId="7A6762BA" w:rsidR="65BB3AAD" w:rsidRDefault="65BB3AAD" w:rsidP="65BB3AAD">
      <w:pPr>
        <w:spacing w:after="0"/>
        <w:jc w:val="both"/>
        <w:rPr>
          <w:rFonts w:ascii="Calibri" w:eastAsia="Calibri" w:hAnsi="Calibri" w:cs="Calibri"/>
        </w:rPr>
      </w:pPr>
    </w:p>
    <w:p w14:paraId="4A3A7521" w14:textId="74E57B1C" w:rsidR="7BB816EB" w:rsidRDefault="73CC7A6E" w:rsidP="73CC7A6E">
      <w:pPr>
        <w:pStyle w:val="Ttulo3"/>
        <w:rPr>
          <w:rFonts w:ascii="Calibri" w:eastAsia="Calibri" w:hAnsi="Calibri" w:cs="Calibri"/>
          <w:b/>
          <w:sz w:val="28"/>
          <w:szCs w:val="28"/>
        </w:rPr>
      </w:pPr>
      <w:bookmarkStart w:id="32" w:name="_Toc687721540"/>
      <w:r w:rsidRPr="65BB3AAD">
        <w:rPr>
          <w:sz w:val="28"/>
          <w:szCs w:val="28"/>
        </w:rPr>
        <w:t>Sistemas de Visión Artificial</w:t>
      </w:r>
      <w:bookmarkEnd w:id="32"/>
    </w:p>
    <w:p w14:paraId="33053CC9" w14:textId="59422879" w:rsidR="7BB816EB" w:rsidRDefault="73CC7A6E" w:rsidP="008F49B8">
      <w:pPr>
        <w:pStyle w:val="Prrafodelista"/>
        <w:numPr>
          <w:ilvl w:val="0"/>
          <w:numId w:val="8"/>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Integrados en cada estación de ensamblaje y en puntos clave de inspección, estos sistemas incluirán cámaras de alta resolución, iluminación controlada y software de procesamiento de imagen avanzado.</w:t>
      </w:r>
    </w:p>
    <w:p w14:paraId="57F6C20E" w14:textId="351A2568" w:rsidR="7BB816EB" w:rsidRDefault="73CC7A6E" w:rsidP="008F49B8">
      <w:pPr>
        <w:pStyle w:val="Prrafodelista"/>
        <w:numPr>
          <w:ilvl w:val="0"/>
          <w:numId w:val="7"/>
        </w:numPr>
        <w:spacing w:after="0"/>
        <w:jc w:val="both"/>
        <w:rPr>
          <w:rFonts w:ascii="Calibri" w:eastAsia="Calibri" w:hAnsi="Calibri" w:cs="Calibri"/>
        </w:rPr>
      </w:pPr>
      <w:r w:rsidRPr="73CC7A6E">
        <w:rPr>
          <w:rFonts w:ascii="Calibri" w:eastAsia="Calibri" w:hAnsi="Calibri" w:cs="Calibri"/>
          <w:b/>
          <w:bCs/>
        </w:rPr>
        <w:t>Funcionalidad:</w:t>
      </w:r>
      <w:r w:rsidRPr="73CC7A6E">
        <w:rPr>
          <w:rFonts w:ascii="Calibri" w:eastAsia="Calibri" w:hAnsi="Calibri" w:cs="Calibri"/>
        </w:rPr>
        <w:t xml:space="preserve"> Son cruciales para: </w:t>
      </w:r>
    </w:p>
    <w:p w14:paraId="60849D3D" w14:textId="1A6A40AF"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Posicionamiento de Componentes:</w:t>
      </w:r>
      <w:r w:rsidRPr="7BB816EB">
        <w:rPr>
          <w:rFonts w:ascii="Calibri" w:eastAsia="Calibri" w:hAnsi="Calibri" w:cs="Calibri"/>
        </w:rPr>
        <w:t xml:space="preserve"> Calcular con precisión la posición y orientación de los componentes antes del ensamblaje, guiando a los robots.</w:t>
      </w:r>
    </w:p>
    <w:p w14:paraId="62A51531" w14:textId="228A20B8"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Control de Calidad:</w:t>
      </w:r>
      <w:r w:rsidRPr="7BB816EB">
        <w:rPr>
          <w:rFonts w:ascii="Calibri" w:eastAsia="Calibri" w:hAnsi="Calibri" w:cs="Calibri"/>
        </w:rPr>
        <w:t xml:space="preserve"> Detectar defectos, verificar la presencia de todos los componentes y asegurar el correcto ensamblaje en cada etapa.</w:t>
      </w:r>
    </w:p>
    <w:p w14:paraId="4E726884" w14:textId="36F0F5F3"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Trazabilidad:</w:t>
      </w:r>
      <w:r w:rsidRPr="7BB816EB">
        <w:rPr>
          <w:rFonts w:ascii="Calibri" w:eastAsia="Calibri" w:hAnsi="Calibri" w:cs="Calibri"/>
        </w:rPr>
        <w:t xml:space="preserve"> Leer códigos de barras o QR para identificar componentes y registrar su paso por la línea.</w:t>
      </w:r>
    </w:p>
    <w:p w14:paraId="142BA552" w14:textId="371F5610"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Adaptabilidad:</w:t>
      </w:r>
      <w:r w:rsidRPr="7BB816EB">
        <w:rPr>
          <w:rFonts w:ascii="Calibri" w:eastAsia="Calibri" w:hAnsi="Calibri" w:cs="Calibri"/>
        </w:rPr>
        <w:t xml:space="preserve"> Aportar información en tiempo real para que los robots ajusten sus movimientos a pequeñas variaciones en la posición de los ítems.</w:t>
      </w:r>
    </w:p>
    <w:p w14:paraId="1200EDE1" w14:textId="7BB9AB14" w:rsidR="7BB816EB" w:rsidRDefault="73CC7A6E" w:rsidP="73CC7A6E">
      <w:pPr>
        <w:pStyle w:val="Ttulo3"/>
        <w:rPr>
          <w:rFonts w:ascii="Calibri" w:eastAsia="Calibri" w:hAnsi="Calibri" w:cs="Calibri"/>
          <w:b/>
          <w:sz w:val="28"/>
          <w:szCs w:val="28"/>
        </w:rPr>
      </w:pPr>
      <w:bookmarkStart w:id="33" w:name="_Toc2069291134"/>
      <w:r w:rsidRPr="65BB3AAD">
        <w:rPr>
          <w:sz w:val="28"/>
          <w:szCs w:val="28"/>
        </w:rPr>
        <w:t>Medidas de Seguridad Integral</w:t>
      </w:r>
      <w:bookmarkEnd w:id="33"/>
    </w:p>
    <w:p w14:paraId="65D13B0C" w14:textId="73CEB109" w:rsidR="7BB816EB" w:rsidRDefault="73CC7A6E" w:rsidP="008F49B8">
      <w:pPr>
        <w:pStyle w:val="Prrafodelista"/>
        <w:numPr>
          <w:ilvl w:val="0"/>
          <w:numId w:val="6"/>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La seguridad es primordial en una fábrica automatizada. Se implementarán sistemas de seguridad multicapa que incluyen: </w:t>
      </w:r>
    </w:p>
    <w:p w14:paraId="677A34DD" w14:textId="570E53D3"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Sensores de Presencia y Escáneres Láser:</w:t>
      </w:r>
      <w:r w:rsidRPr="7BB816EB">
        <w:rPr>
          <w:rFonts w:ascii="Calibri" w:eastAsia="Calibri" w:hAnsi="Calibri" w:cs="Calibri"/>
        </w:rPr>
        <w:t xml:space="preserve"> Para detectar la proximidad de personas u obstáculos y detener o reducir la velocidad de AGVs y robots.</w:t>
      </w:r>
    </w:p>
    <w:p w14:paraId="1C11A874" w14:textId="5AB54A4E"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Vallas de Seguridad y Cortinas Ópticas:</w:t>
      </w:r>
      <w:r w:rsidRPr="7BB816EB">
        <w:rPr>
          <w:rFonts w:ascii="Calibri" w:eastAsia="Calibri" w:hAnsi="Calibri" w:cs="Calibri"/>
        </w:rPr>
        <w:t xml:space="preserve"> Delimitando las zonas de operación de robots industriales.</w:t>
      </w:r>
    </w:p>
    <w:p w14:paraId="6C069179" w14:textId="64C38DCC"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Botones de Parada de Emergencia (E-Stops):</w:t>
      </w:r>
      <w:r w:rsidRPr="7BB816EB">
        <w:rPr>
          <w:rFonts w:ascii="Calibri" w:eastAsia="Calibri" w:hAnsi="Calibri" w:cs="Calibri"/>
        </w:rPr>
        <w:t xml:space="preserve"> Distribuidos estratégicamente por toda la planta.</w:t>
      </w:r>
    </w:p>
    <w:p w14:paraId="12BBE979" w14:textId="1DDFA09F"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Sistemas de Bloqueo/Etiquetado (LOTO):</w:t>
      </w:r>
      <w:r w:rsidRPr="7BB816EB">
        <w:rPr>
          <w:rFonts w:ascii="Calibri" w:eastAsia="Calibri" w:hAnsi="Calibri" w:cs="Calibri"/>
        </w:rPr>
        <w:t xml:space="preserve"> Para el mantenimiento seguro de la maquinaria.</w:t>
      </w:r>
    </w:p>
    <w:p w14:paraId="49049E40" w14:textId="48CA0C58" w:rsidR="7BB816EB" w:rsidRDefault="7BB816EB" w:rsidP="008F49B8">
      <w:pPr>
        <w:pStyle w:val="Prrafodelista"/>
        <w:numPr>
          <w:ilvl w:val="2"/>
          <w:numId w:val="47"/>
        </w:numPr>
        <w:spacing w:after="0"/>
        <w:jc w:val="both"/>
        <w:rPr>
          <w:rFonts w:ascii="Calibri" w:eastAsia="Calibri" w:hAnsi="Calibri" w:cs="Calibri"/>
        </w:rPr>
      </w:pPr>
      <w:r w:rsidRPr="7BB816EB">
        <w:rPr>
          <w:rFonts w:ascii="Calibri" w:eastAsia="Calibri" w:hAnsi="Calibri" w:cs="Calibri"/>
          <w:b/>
          <w:bCs/>
        </w:rPr>
        <w:t>Sistemas de Alerta y Notificación:</w:t>
      </w:r>
      <w:r w:rsidRPr="7BB816EB">
        <w:rPr>
          <w:rFonts w:ascii="Calibri" w:eastAsia="Calibri" w:hAnsi="Calibri" w:cs="Calibri"/>
        </w:rPr>
        <w:t xml:space="preserve"> Para informar sobre incidencias o estados críticos.</w:t>
      </w:r>
    </w:p>
    <w:p w14:paraId="5459DF3F" w14:textId="6A46DB54" w:rsidR="7BB816EB" w:rsidRDefault="73CC7A6E" w:rsidP="008F49B8">
      <w:pPr>
        <w:pStyle w:val="Prrafodelista"/>
        <w:numPr>
          <w:ilvl w:val="0"/>
          <w:numId w:val="5"/>
        </w:numPr>
        <w:spacing w:after="0"/>
        <w:jc w:val="both"/>
        <w:rPr>
          <w:rFonts w:ascii="Calibri" w:eastAsia="Calibri" w:hAnsi="Calibri" w:cs="Calibri"/>
        </w:rPr>
      </w:pPr>
      <w:r w:rsidRPr="73CC7A6E">
        <w:rPr>
          <w:rFonts w:ascii="Calibri" w:eastAsia="Calibri" w:hAnsi="Calibri" w:cs="Calibri"/>
          <w:b/>
          <w:bCs/>
        </w:rPr>
        <w:lastRenderedPageBreak/>
        <w:t>Funcionalidad:</w:t>
      </w:r>
      <w:r w:rsidRPr="73CC7A6E">
        <w:rPr>
          <w:rFonts w:ascii="Calibri" w:eastAsia="Calibri" w:hAnsi="Calibri" w:cs="Calibri"/>
        </w:rPr>
        <w:t xml:space="preserve"> Garantizar la seguridad del personal y la integridad de los equipos, cumpliendo con la normativa vigente en seguridad industrial y robótica (ej., Directiva de Máquinas 2006/42/CE, normas ISO 10218 para robots industriales, ISO/TS 15066 para cobots, y EN ISO 3691-4 para AGVs).</w:t>
      </w:r>
    </w:p>
    <w:p w14:paraId="5E394390" w14:textId="3904A886" w:rsidR="2AE634AF" w:rsidRDefault="2AE634AF" w:rsidP="73CC7A6E">
      <w:pPr>
        <w:spacing w:after="0"/>
        <w:ind w:left="720"/>
        <w:jc w:val="both"/>
        <w:rPr>
          <w:rFonts w:ascii="Calibri" w:eastAsia="Calibri" w:hAnsi="Calibri" w:cs="Calibri"/>
        </w:rPr>
      </w:pPr>
    </w:p>
    <w:p w14:paraId="465EE2F7" w14:textId="548A2F3D" w:rsidR="2AE634AF" w:rsidRDefault="73CC7A6E" w:rsidP="73CC7A6E">
      <w:pPr>
        <w:pStyle w:val="Ttulo2"/>
        <w:rPr>
          <w:rFonts w:ascii="Calibri" w:eastAsia="Calibri" w:hAnsi="Calibri" w:cs="Calibri"/>
          <w:sz w:val="36"/>
          <w:szCs w:val="36"/>
        </w:rPr>
      </w:pPr>
      <w:bookmarkStart w:id="34" w:name="_Toc741577982"/>
      <w:r w:rsidRPr="65BB3AAD">
        <w:rPr>
          <w:sz w:val="36"/>
          <w:szCs w:val="36"/>
        </w:rPr>
        <w:t>Coordinación y comunicación entre actividades</w:t>
      </w:r>
      <w:bookmarkEnd w:id="34"/>
    </w:p>
    <w:p w14:paraId="0DC1A9C4" w14:textId="44BBCF50" w:rsidR="2AE634AF" w:rsidRDefault="73CC7A6E" w:rsidP="73CC7A6E">
      <w:pPr>
        <w:spacing w:before="240" w:after="240"/>
        <w:jc w:val="both"/>
      </w:pPr>
      <w:r w:rsidRPr="73CC7A6E">
        <w:rPr>
          <w:rFonts w:ascii="Calibri" w:eastAsia="Calibri" w:hAnsi="Calibri" w:cs="Calibri"/>
        </w:rPr>
        <w:t xml:space="preserve">La </w:t>
      </w:r>
      <w:r w:rsidRPr="73CC7A6E">
        <w:rPr>
          <w:rFonts w:ascii="Calibri" w:eastAsia="Calibri" w:hAnsi="Calibri" w:cs="Calibri"/>
          <w:b/>
          <w:bCs/>
        </w:rPr>
        <w:t>coordinación efectiva y la comunicación fluida</w:t>
      </w:r>
      <w:r w:rsidRPr="73CC7A6E">
        <w:rPr>
          <w:rFonts w:ascii="Calibri" w:eastAsia="Calibri" w:hAnsi="Calibri" w:cs="Calibri"/>
        </w:rPr>
        <w:t xml:space="preserve"> entre los diversos elementos y dispositivos son críticas para el funcionamiento autónomo e inteligente de la fábrica FAIN. Para lograr una arquitectura de comunicación robusta, escalable y eficiente, se propone un </w:t>
      </w:r>
      <w:r w:rsidRPr="73CC7A6E">
        <w:rPr>
          <w:rFonts w:ascii="Calibri" w:eastAsia="Calibri" w:hAnsi="Calibri" w:cs="Calibri"/>
          <w:b/>
          <w:bCs/>
        </w:rPr>
        <w:t>enfoque híbrido</w:t>
      </w:r>
      <w:r w:rsidRPr="73CC7A6E">
        <w:rPr>
          <w:rFonts w:ascii="Calibri" w:eastAsia="Calibri" w:hAnsi="Calibri" w:cs="Calibri"/>
        </w:rPr>
        <w:t xml:space="preserve"> que combina protocolos cableados e inalámbricos, adaptándose a las necesidades específicas de cada nivel de interacción.</w:t>
      </w:r>
    </w:p>
    <w:p w14:paraId="514A7B9D" w14:textId="20D0FE14" w:rsidR="2AE634AF" w:rsidRDefault="73CC7A6E" w:rsidP="73CC7A6E">
      <w:pPr>
        <w:spacing w:before="240" w:after="240"/>
        <w:jc w:val="both"/>
      </w:pPr>
      <w:r w:rsidRPr="73CC7A6E">
        <w:rPr>
          <w:rFonts w:ascii="Calibri" w:eastAsia="Calibri" w:hAnsi="Calibri" w:cs="Calibri"/>
        </w:rPr>
        <w:t>Los principales protocolos y sistemas de comunicación que garantizarán esta coordinación son:</w:t>
      </w:r>
    </w:p>
    <w:p w14:paraId="505471E3" w14:textId="1FC09EA9" w:rsidR="2AE634AF" w:rsidRDefault="73CC7A6E" w:rsidP="73CC7A6E">
      <w:pPr>
        <w:pStyle w:val="Ttulo3"/>
        <w:rPr>
          <w:rFonts w:ascii="Calibri" w:eastAsia="Calibri" w:hAnsi="Calibri" w:cs="Calibri"/>
          <w:b/>
          <w:sz w:val="28"/>
          <w:szCs w:val="28"/>
        </w:rPr>
      </w:pPr>
      <w:bookmarkStart w:id="35" w:name="_Toc194352270"/>
      <w:r w:rsidRPr="65BB3AAD">
        <w:rPr>
          <w:sz w:val="28"/>
          <w:szCs w:val="28"/>
        </w:rPr>
        <w:t>Protocolo RS485 para Comunicación Serie de Sensores y Actuadores</w:t>
      </w:r>
      <w:bookmarkEnd w:id="35"/>
    </w:p>
    <w:p w14:paraId="0C78466E" w14:textId="483C0CBB" w:rsidR="2AE634AF" w:rsidRDefault="73CC7A6E" w:rsidP="73CC7A6E">
      <w:pPr>
        <w:pStyle w:val="Prrafodelista"/>
        <w:numPr>
          <w:ilvl w:val="0"/>
          <w:numId w:val="4"/>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Se utilizará el estándar </w:t>
      </w:r>
      <w:r w:rsidRPr="73CC7A6E">
        <w:rPr>
          <w:rFonts w:ascii="Calibri" w:eastAsia="Calibri" w:hAnsi="Calibri" w:cs="Calibri"/>
          <w:b/>
          <w:bCs/>
        </w:rPr>
        <w:t>RS485</w:t>
      </w:r>
      <w:r w:rsidRPr="73CC7A6E">
        <w:rPr>
          <w:rFonts w:ascii="Calibri" w:eastAsia="Calibri" w:hAnsi="Calibri" w:cs="Calibri"/>
        </w:rPr>
        <w:t xml:space="preserve"> para la comunicación serie de baja velocidad y alta fiabilidad entre los controladores principales y los </w:t>
      </w:r>
      <w:r w:rsidRPr="73CC7A6E">
        <w:rPr>
          <w:rFonts w:ascii="Calibri" w:eastAsia="Calibri" w:hAnsi="Calibri" w:cs="Calibri"/>
          <w:b/>
          <w:bCs/>
        </w:rPr>
        <w:t>sensores y actuadores distribuidos por toda la planta</w:t>
      </w:r>
      <w:r w:rsidRPr="73CC7A6E">
        <w:rPr>
          <w:rFonts w:ascii="Calibri" w:eastAsia="Calibri" w:hAnsi="Calibri" w:cs="Calibri"/>
        </w:rPr>
        <w:t>. Esto incluye sensores de proximidad, encoders, pulsadores y actuadores de pequeña escala.</w:t>
      </w:r>
    </w:p>
    <w:p w14:paraId="0E254B58" w14:textId="1116B7F3" w:rsidR="2AE634AF" w:rsidRDefault="73CC7A6E" w:rsidP="73CC7A6E">
      <w:pPr>
        <w:pStyle w:val="Prrafodelista"/>
        <w:numPr>
          <w:ilvl w:val="0"/>
          <w:numId w:val="4"/>
        </w:numPr>
        <w:spacing w:after="0"/>
        <w:jc w:val="both"/>
        <w:rPr>
          <w:rFonts w:ascii="Calibri" w:eastAsia="Calibri" w:hAnsi="Calibri" w:cs="Calibri"/>
        </w:rPr>
      </w:pPr>
      <w:r w:rsidRPr="73CC7A6E">
        <w:rPr>
          <w:rFonts w:ascii="Calibri" w:eastAsia="Calibri" w:hAnsi="Calibri" w:cs="Calibri"/>
          <w:b/>
          <w:bCs/>
        </w:rPr>
        <w:t>Justificación:</w:t>
      </w:r>
      <w:r w:rsidRPr="73CC7A6E">
        <w:rPr>
          <w:rFonts w:ascii="Calibri" w:eastAsia="Calibri" w:hAnsi="Calibri" w:cs="Calibri"/>
        </w:rPr>
        <w:t xml:space="preserve"> RS485 es ideal para entornos industriales ruidosos debido a su inmunidad al ruido electromagnético, capacidad de comunicación a largas distancias (hasta 1200 metros) y topología multipunto (permite conectar múltiples dispositivos a un mismo bus), lo que reduce el cableado y la complejidad de la instalación para la periferia de control.</w:t>
      </w:r>
    </w:p>
    <w:p w14:paraId="4DD4B60D" w14:textId="42D1C0C8" w:rsidR="2AE634AF" w:rsidRDefault="73CC7A6E" w:rsidP="73CC7A6E">
      <w:pPr>
        <w:pStyle w:val="Ttulo3"/>
        <w:rPr>
          <w:sz w:val="28"/>
          <w:szCs w:val="28"/>
        </w:rPr>
      </w:pPr>
      <w:bookmarkStart w:id="36" w:name="_Toc1039198671"/>
      <w:r w:rsidRPr="65BB3AAD">
        <w:rPr>
          <w:sz w:val="28"/>
          <w:szCs w:val="28"/>
        </w:rPr>
        <w:t>Broker MQTT para Comunicaciones Inalámbricas y IoT</w:t>
      </w:r>
      <w:bookmarkEnd w:id="36"/>
    </w:p>
    <w:p w14:paraId="1F3563BB" w14:textId="5F21007B" w:rsidR="2AE634AF" w:rsidRDefault="73CC7A6E" w:rsidP="73CC7A6E">
      <w:pPr>
        <w:pStyle w:val="Prrafodelista"/>
        <w:numPr>
          <w:ilvl w:val="0"/>
          <w:numId w:val="3"/>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Se implementará un </w:t>
      </w:r>
      <w:r w:rsidRPr="73CC7A6E">
        <w:rPr>
          <w:rFonts w:ascii="Calibri" w:eastAsia="Calibri" w:hAnsi="Calibri" w:cs="Calibri"/>
          <w:b/>
          <w:bCs/>
        </w:rPr>
        <w:t>broker MQTT (Message Queuing Telemetry Transport)</w:t>
      </w:r>
      <w:r w:rsidRPr="73CC7A6E">
        <w:rPr>
          <w:rFonts w:ascii="Calibri" w:eastAsia="Calibri" w:hAnsi="Calibri" w:cs="Calibri"/>
        </w:rPr>
        <w:t xml:space="preserve"> para gestionar las comunicaciones inalámbricas y el intercambio de datos en tiempo real entre dispositivos y sistemas que requieren flexibilidad de conexión. Esto incluye la telemetría de los </w:t>
      </w:r>
      <w:r w:rsidRPr="73CC7A6E">
        <w:rPr>
          <w:rFonts w:ascii="Calibri" w:eastAsia="Calibri" w:hAnsi="Calibri" w:cs="Calibri"/>
          <w:b/>
          <w:bCs/>
        </w:rPr>
        <w:t>AGVs</w:t>
      </w:r>
      <w:r w:rsidRPr="73CC7A6E">
        <w:rPr>
          <w:rFonts w:ascii="Calibri" w:eastAsia="Calibri" w:hAnsi="Calibri" w:cs="Calibri"/>
        </w:rPr>
        <w:t>, la monitorización de estado de los robots, y la transmisión de datos de sensores menos críticos o de dispositivos con conectividad Wi-Fi/celular.</w:t>
      </w:r>
    </w:p>
    <w:p w14:paraId="2A8A40EC" w14:textId="013CEE75" w:rsidR="2AE634AF" w:rsidRDefault="73CC7A6E" w:rsidP="73CC7A6E">
      <w:pPr>
        <w:pStyle w:val="Prrafodelista"/>
        <w:numPr>
          <w:ilvl w:val="0"/>
          <w:numId w:val="3"/>
        </w:numPr>
        <w:spacing w:after="0"/>
        <w:jc w:val="both"/>
        <w:rPr>
          <w:rFonts w:ascii="Calibri" w:eastAsia="Calibri" w:hAnsi="Calibri" w:cs="Calibri"/>
        </w:rPr>
      </w:pPr>
      <w:r w:rsidRPr="73CC7A6E">
        <w:rPr>
          <w:rFonts w:ascii="Calibri" w:eastAsia="Calibri" w:hAnsi="Calibri" w:cs="Calibri"/>
          <w:b/>
          <w:bCs/>
        </w:rPr>
        <w:t>Justificación:</w:t>
      </w:r>
      <w:r w:rsidRPr="73CC7A6E">
        <w:rPr>
          <w:rFonts w:ascii="Calibri" w:eastAsia="Calibri" w:hAnsi="Calibri" w:cs="Calibri"/>
        </w:rPr>
        <w:t xml:space="preserve"> MQTT es un protocolo ligero de publicación/suscripción, diseñado para entornos de Internet de las Cosas (IoT) y sistemas con ancho de banda limitado. Su eficiencia, bajo consumo de energía y arquitectura asíncrona lo hacen perfecto para la comunicación de eventos y datos de estado en tiempo real, permitiendo que los agentes inteligentes de los AGVs y otros sistemas reaccionen rápidamente a los cambios en la planta.</w:t>
      </w:r>
    </w:p>
    <w:p w14:paraId="1391A208" w14:textId="0D0C0D36" w:rsidR="2AE634AF" w:rsidRDefault="73CC7A6E" w:rsidP="73CC7A6E">
      <w:pPr>
        <w:pStyle w:val="Ttulo3"/>
        <w:rPr>
          <w:rFonts w:ascii="Calibri" w:eastAsia="Calibri" w:hAnsi="Calibri" w:cs="Calibri"/>
          <w:b/>
        </w:rPr>
      </w:pPr>
      <w:bookmarkStart w:id="37" w:name="_Toc1951848299"/>
      <w:r w:rsidRPr="65BB3AAD">
        <w:rPr>
          <w:sz w:val="28"/>
          <w:szCs w:val="28"/>
        </w:rPr>
        <w:t xml:space="preserve">Sistemas TCP/IP y Ethernet para </w:t>
      </w:r>
      <w:r w:rsidR="65BB3AAD" w:rsidRPr="65BB3AAD">
        <w:rPr>
          <w:sz w:val="28"/>
          <w:szCs w:val="28"/>
        </w:rPr>
        <w:t xml:space="preserve">la </w:t>
      </w:r>
      <w:r w:rsidRPr="65BB3AAD">
        <w:rPr>
          <w:sz w:val="28"/>
          <w:szCs w:val="28"/>
        </w:rPr>
        <w:t>Red y Grandes Volúmenes de Datos</w:t>
      </w:r>
      <w:bookmarkEnd w:id="37"/>
    </w:p>
    <w:p w14:paraId="2558EBE1" w14:textId="5551001B" w:rsidR="2AE634AF" w:rsidRDefault="73CC7A6E" w:rsidP="73CC7A6E">
      <w:pPr>
        <w:pStyle w:val="Prrafodelista"/>
        <w:numPr>
          <w:ilvl w:val="0"/>
          <w:numId w:val="2"/>
        </w:numPr>
        <w:spacing w:after="0"/>
        <w:jc w:val="both"/>
        <w:rPr>
          <w:rFonts w:ascii="Calibri" w:eastAsia="Calibri" w:hAnsi="Calibri" w:cs="Calibri"/>
        </w:rPr>
      </w:pPr>
      <w:r w:rsidRPr="73CC7A6E">
        <w:rPr>
          <w:rFonts w:ascii="Calibri" w:eastAsia="Calibri" w:hAnsi="Calibri" w:cs="Calibri"/>
          <w:b/>
          <w:bCs/>
        </w:rPr>
        <w:t>Descripción:</w:t>
      </w:r>
      <w:r w:rsidRPr="73CC7A6E">
        <w:rPr>
          <w:rFonts w:ascii="Calibri" w:eastAsia="Calibri" w:hAnsi="Calibri" w:cs="Calibri"/>
        </w:rPr>
        <w:t xml:space="preserve"> La </w:t>
      </w:r>
      <w:r w:rsidRPr="73CC7A6E">
        <w:rPr>
          <w:rFonts w:ascii="Calibri" w:eastAsia="Calibri" w:hAnsi="Calibri" w:cs="Calibri"/>
          <w:b/>
          <w:bCs/>
        </w:rPr>
        <w:t>red troncal de comunicación</w:t>
      </w:r>
      <w:r w:rsidRPr="73CC7A6E">
        <w:rPr>
          <w:rFonts w:ascii="Calibri" w:eastAsia="Calibri" w:hAnsi="Calibri" w:cs="Calibri"/>
        </w:rPr>
        <w:t xml:space="preserve"> de la fábrica se basará en </w:t>
      </w:r>
      <w:r w:rsidRPr="73CC7A6E">
        <w:rPr>
          <w:rFonts w:ascii="Calibri" w:eastAsia="Calibri" w:hAnsi="Calibri" w:cs="Calibri"/>
          <w:b/>
          <w:bCs/>
        </w:rPr>
        <w:t>Ethernet industrial y el stack de protocolos TCP/IP</w:t>
      </w:r>
      <w:r w:rsidRPr="73CC7A6E">
        <w:rPr>
          <w:rFonts w:ascii="Calibri" w:eastAsia="Calibri" w:hAnsi="Calibri" w:cs="Calibri"/>
        </w:rPr>
        <w:t>. Esta infraestructura de alta velocidad y gran ancho de banda conectará los elementos centrales del sistema: los controladores lógicos programables (PLCs) de los robots industriales, los servidores de bases de datos, los sistemas de visión artificial, los puestos de supervisión y el sistema MES/ERP (Manufacturing Execution System/Enterprise Resource Planning, si se implementa a mayor escala).</w:t>
      </w:r>
    </w:p>
    <w:p w14:paraId="79188336" w14:textId="43755A44" w:rsidR="2AE634AF" w:rsidRDefault="73CC7A6E" w:rsidP="73CC7A6E">
      <w:pPr>
        <w:pStyle w:val="Prrafodelista"/>
        <w:numPr>
          <w:ilvl w:val="0"/>
          <w:numId w:val="1"/>
        </w:numPr>
        <w:spacing w:after="0"/>
        <w:jc w:val="both"/>
        <w:rPr>
          <w:rFonts w:ascii="Calibri" w:eastAsia="Calibri" w:hAnsi="Calibri" w:cs="Calibri"/>
        </w:rPr>
      </w:pPr>
      <w:r w:rsidRPr="73CC7A6E">
        <w:rPr>
          <w:rFonts w:ascii="Calibri" w:eastAsia="Calibri" w:hAnsi="Calibri" w:cs="Calibri"/>
          <w:b/>
          <w:bCs/>
        </w:rPr>
        <w:lastRenderedPageBreak/>
        <w:t>Justificación:</w:t>
      </w:r>
      <w:r w:rsidRPr="73CC7A6E">
        <w:rPr>
          <w:rFonts w:ascii="Calibri" w:eastAsia="Calibri" w:hAnsi="Calibri" w:cs="Calibri"/>
        </w:rPr>
        <w:t xml:space="preserve"> Ethernet y TCP/IP son estándares de la industria que ofrecen </w:t>
      </w:r>
      <w:r w:rsidRPr="73CC7A6E">
        <w:rPr>
          <w:rFonts w:ascii="Calibri" w:eastAsia="Calibri" w:hAnsi="Calibri" w:cs="Calibri"/>
          <w:b/>
          <w:bCs/>
        </w:rPr>
        <w:t>robustez, alta velocidad y capacidad para transmitir grandes volúmenes de datos</w:t>
      </w:r>
      <w:r w:rsidRPr="73CC7A6E">
        <w:rPr>
          <w:rFonts w:ascii="Calibri" w:eastAsia="Calibri" w:hAnsi="Calibri" w:cs="Calibri"/>
        </w:rPr>
        <w:t xml:space="preserve"> (como imágenes de alta resolución de los sistemas de visión o grandes conjuntos de datos de producción). Su ubicuidad facilita la integración de equipos de diferentes fabricantes y proporciona la fiabilidad necesaria para la operación crítica de la fábrica.</w:t>
      </w:r>
    </w:p>
    <w:p w14:paraId="4DE97349" w14:textId="2051C2A5" w:rsidR="2AE634AF" w:rsidRDefault="2AE634AF" w:rsidP="2AE634AF">
      <w:pPr>
        <w:spacing w:after="0"/>
        <w:jc w:val="both"/>
        <w:rPr>
          <w:rFonts w:ascii="Calibri" w:eastAsia="Calibri" w:hAnsi="Calibri" w:cs="Calibri"/>
        </w:rPr>
      </w:pPr>
    </w:p>
    <w:p w14:paraId="7C297B36" w14:textId="7B48F31C" w:rsidR="42765B08" w:rsidRDefault="6BE9B5E8" w:rsidP="65BB3AAD">
      <w:pPr>
        <w:pStyle w:val="Ttulo2"/>
        <w:rPr>
          <w:rFonts w:ascii="Calibri" w:eastAsia="Calibri" w:hAnsi="Calibri" w:cs="Calibri"/>
          <w:sz w:val="36"/>
          <w:szCs w:val="36"/>
        </w:rPr>
      </w:pPr>
      <w:bookmarkStart w:id="38" w:name="_Toc1865076511"/>
      <w:r w:rsidRPr="65BB3AAD">
        <w:rPr>
          <w:sz w:val="36"/>
          <w:szCs w:val="36"/>
        </w:rPr>
        <w:t>Distribución en Planta</w:t>
      </w:r>
      <w:bookmarkEnd w:id="38"/>
    </w:p>
    <w:p w14:paraId="1DBEA246" w14:textId="380662DE" w:rsidR="6BE9B5E8" w:rsidRDefault="6BE9B5E8" w:rsidP="6BE9B5E8">
      <w:pPr>
        <w:spacing w:before="240" w:after="240"/>
        <w:jc w:val="both"/>
      </w:pPr>
      <w:r w:rsidRPr="6BE9B5E8">
        <w:rPr>
          <w:rFonts w:ascii="Calibri" w:eastAsia="Calibri" w:hAnsi="Calibri" w:cs="Calibri"/>
        </w:rPr>
        <w:t xml:space="preserve">La </w:t>
      </w:r>
      <w:r w:rsidRPr="6BE9B5E8">
        <w:rPr>
          <w:rFonts w:ascii="Calibri" w:eastAsia="Calibri" w:hAnsi="Calibri" w:cs="Calibri"/>
          <w:b/>
          <w:bCs/>
        </w:rPr>
        <w:t>distribución del espacio de trabajo</w:t>
      </w:r>
      <w:r w:rsidRPr="6BE9B5E8">
        <w:rPr>
          <w:rFonts w:ascii="Calibri" w:eastAsia="Calibri" w:hAnsi="Calibri" w:cs="Calibri"/>
        </w:rPr>
        <w:t xml:space="preserve"> en FAIN ha sido cuidadosamente planificada para optimizar el flujo de materiales, minimizar los tiempos de transporte y maximizar la eficiencia operativa. Tras considerar diversas alternativas, se ha optado por un </w:t>
      </w:r>
      <w:r w:rsidRPr="6BE9B5E8">
        <w:rPr>
          <w:rFonts w:ascii="Calibri" w:eastAsia="Calibri" w:hAnsi="Calibri" w:cs="Calibri"/>
          <w:b/>
          <w:bCs/>
        </w:rPr>
        <w:t>layout en U</w:t>
      </w:r>
      <w:r w:rsidRPr="6BE9B5E8">
        <w:rPr>
          <w:rFonts w:ascii="Calibri" w:eastAsia="Calibri" w:hAnsi="Calibri" w:cs="Calibri"/>
        </w:rPr>
        <w:t>, que se ha demostrado ser el más adecuado para el proceso de ensamblaje de las videoconsolas retro.</w:t>
      </w:r>
    </w:p>
    <w:p w14:paraId="6BCD4377" w14:textId="6B147536" w:rsidR="6BE9B5E8" w:rsidRDefault="6BE9B5E8" w:rsidP="6BE9B5E8">
      <w:pPr>
        <w:spacing w:before="240" w:after="240"/>
        <w:jc w:val="both"/>
      </w:pPr>
      <w:r w:rsidRPr="6BE9B5E8">
        <w:rPr>
          <w:rFonts w:ascii="Calibri" w:eastAsia="Calibri" w:hAnsi="Calibri" w:cs="Calibri"/>
        </w:rPr>
        <w:t>Se evaluaron principalmente las siguientes configuraciones:</w:t>
      </w:r>
    </w:p>
    <w:p w14:paraId="5EB97758" w14:textId="2ED234DF" w:rsidR="6BE9B5E8" w:rsidRDefault="6BE9B5E8" w:rsidP="008F49B8">
      <w:pPr>
        <w:pStyle w:val="Prrafodelista"/>
        <w:numPr>
          <w:ilvl w:val="0"/>
          <w:numId w:val="86"/>
        </w:numPr>
        <w:spacing w:after="0"/>
        <w:jc w:val="both"/>
        <w:rPr>
          <w:rFonts w:ascii="Calibri" w:eastAsia="Calibri" w:hAnsi="Calibri" w:cs="Calibri"/>
        </w:rPr>
      </w:pPr>
      <w:r w:rsidRPr="6BE9B5E8">
        <w:rPr>
          <w:rFonts w:ascii="Calibri" w:eastAsia="Calibri" w:hAnsi="Calibri" w:cs="Calibri"/>
          <w:b/>
          <w:bCs/>
        </w:rPr>
        <w:t>Proceso Alimentado desde los Extremos:</w:t>
      </w:r>
      <w:r w:rsidRPr="6BE9B5E8">
        <w:rPr>
          <w:rFonts w:ascii="Calibri" w:eastAsia="Calibri" w:hAnsi="Calibri" w:cs="Calibri"/>
        </w:rPr>
        <w:t xml:space="preserve"> Esta configuración implicaría que las materias primas entran por un extremo y los productos terminados salen por el opuesto, con el proceso intermedio extendiéndose a lo largo. Aunque puede ser sencilla de implementar para flujos unidireccionales, puede generar mayores distancias de transporte y complejidades en la gestión de inventario si no está estrictamente linealizado.</w:t>
      </w:r>
    </w:p>
    <w:p w14:paraId="6CE86EC2" w14:textId="30BA292E" w:rsidR="6BE9B5E8" w:rsidRDefault="6BE9B5E8" w:rsidP="008F49B8">
      <w:pPr>
        <w:pStyle w:val="Prrafodelista"/>
        <w:numPr>
          <w:ilvl w:val="0"/>
          <w:numId w:val="86"/>
        </w:numPr>
        <w:spacing w:after="0"/>
        <w:jc w:val="both"/>
        <w:rPr>
          <w:rFonts w:ascii="Calibri" w:eastAsia="Calibri" w:hAnsi="Calibri" w:cs="Calibri"/>
        </w:rPr>
      </w:pPr>
      <w:r w:rsidRPr="6BE9B5E8">
        <w:rPr>
          <w:rFonts w:ascii="Calibri" w:eastAsia="Calibri" w:hAnsi="Calibri" w:cs="Calibri"/>
          <w:b/>
          <w:bCs/>
        </w:rPr>
        <w:t>Planta Completamente Lineal:</w:t>
      </w:r>
      <w:r w:rsidRPr="6BE9B5E8">
        <w:rPr>
          <w:rFonts w:ascii="Calibri" w:eastAsia="Calibri" w:hAnsi="Calibri" w:cs="Calibri"/>
        </w:rPr>
        <w:t xml:space="preserve"> Similar al anterior, con una progresión directa de inicio a fin. Si bien es intuitiva para flujos secuenciales, a menudo no optimiza el espacio ni permite una supervisión centralizada eficiente, y los AGVs tendrían que recorrer distancias considerables para retornar al inicio o para acceder a almacenes.</w:t>
      </w:r>
    </w:p>
    <w:p w14:paraId="748D5CC2" w14:textId="5F876EAC" w:rsidR="6BE9B5E8" w:rsidRDefault="6BE9B5E8" w:rsidP="008F49B8">
      <w:pPr>
        <w:pStyle w:val="Prrafodelista"/>
        <w:numPr>
          <w:ilvl w:val="0"/>
          <w:numId w:val="86"/>
        </w:numPr>
        <w:spacing w:after="0"/>
        <w:jc w:val="both"/>
        <w:rPr>
          <w:rFonts w:ascii="Calibri" w:eastAsia="Calibri" w:hAnsi="Calibri" w:cs="Calibri"/>
        </w:rPr>
      </w:pPr>
      <w:r w:rsidRPr="6BE9B5E8">
        <w:rPr>
          <w:rFonts w:ascii="Calibri" w:eastAsia="Calibri" w:hAnsi="Calibri" w:cs="Calibri"/>
          <w:b/>
          <w:bCs/>
        </w:rPr>
        <w:t>Layout en U:</w:t>
      </w:r>
      <w:r w:rsidRPr="6BE9B5E8">
        <w:rPr>
          <w:rFonts w:ascii="Calibri" w:eastAsia="Calibri" w:hAnsi="Calibri" w:cs="Calibri"/>
        </w:rPr>
        <w:t xml:space="preserve"> Esta configuración, que es la seleccionada, posiciona los puntos de entrada y salida del material en el mismo lado o cerca uno del otro, con las estaciones de procesamiento dispuestas en forma de "U".</w:t>
      </w:r>
    </w:p>
    <w:p w14:paraId="196FA2FA" w14:textId="0BC876F0" w:rsidR="6BE9B5E8" w:rsidRDefault="6BE9B5E8" w:rsidP="6BE9B5E8">
      <w:pPr>
        <w:spacing w:before="240" w:after="240"/>
        <w:jc w:val="both"/>
      </w:pPr>
      <w:r w:rsidRPr="6BE9B5E8">
        <w:rPr>
          <w:rFonts w:ascii="Calibri" w:eastAsia="Calibri" w:hAnsi="Calibri" w:cs="Calibri"/>
        </w:rPr>
        <w:t xml:space="preserve">La </w:t>
      </w:r>
      <w:r w:rsidRPr="6BE9B5E8">
        <w:rPr>
          <w:rFonts w:ascii="Calibri" w:eastAsia="Calibri" w:hAnsi="Calibri" w:cs="Calibri"/>
          <w:b/>
          <w:bCs/>
        </w:rPr>
        <w:t>disposición en planta definitiva</w:t>
      </w:r>
      <w:r w:rsidRPr="6BE9B5E8">
        <w:rPr>
          <w:rFonts w:ascii="Calibri" w:eastAsia="Calibri" w:hAnsi="Calibri" w:cs="Calibri"/>
        </w:rPr>
        <w:t xml:space="preserve"> de FAIN se caracteriza por:</w:t>
      </w:r>
    </w:p>
    <w:p w14:paraId="3670C401" w14:textId="7A0154D3" w:rsidR="6BE9B5E8" w:rsidRDefault="6BE9B5E8" w:rsidP="008F49B8">
      <w:pPr>
        <w:pStyle w:val="Prrafodelista"/>
        <w:numPr>
          <w:ilvl w:val="0"/>
          <w:numId w:val="85"/>
        </w:numPr>
        <w:spacing w:after="0"/>
        <w:jc w:val="both"/>
        <w:rPr>
          <w:rFonts w:ascii="Calibri" w:eastAsia="Calibri" w:hAnsi="Calibri" w:cs="Calibri"/>
        </w:rPr>
      </w:pPr>
      <w:r w:rsidRPr="6BE9B5E8">
        <w:rPr>
          <w:rFonts w:ascii="Calibri" w:eastAsia="Calibri" w:hAnsi="Calibri" w:cs="Calibri"/>
          <w:b/>
          <w:bCs/>
        </w:rPr>
        <w:t>Almacenes en la Parte Inferior:</w:t>
      </w:r>
      <w:r w:rsidRPr="6BE9B5E8">
        <w:rPr>
          <w:rFonts w:ascii="Calibri" w:eastAsia="Calibri" w:hAnsi="Calibri" w:cs="Calibri"/>
        </w:rPr>
        <w:t xml:space="preserve"> Los </w:t>
      </w:r>
      <w:r w:rsidRPr="6BE9B5E8">
        <w:rPr>
          <w:rFonts w:ascii="Calibri" w:eastAsia="Calibri" w:hAnsi="Calibri" w:cs="Calibri"/>
          <w:b/>
          <w:bCs/>
        </w:rPr>
        <w:t>almacenes de materias primas preensambladas y de producto acabado</w:t>
      </w:r>
      <w:r w:rsidRPr="6BE9B5E8">
        <w:rPr>
          <w:rFonts w:ascii="Calibri" w:eastAsia="Calibri" w:hAnsi="Calibri" w:cs="Calibri"/>
        </w:rPr>
        <w:t xml:space="preserve"> se sitúan estratégicamente en la parte inferior del layout. Esta proximidad entre ambos almacenes y las zonas de inicio/fin del proceso simplifica la logística.</w:t>
      </w:r>
    </w:p>
    <w:p w14:paraId="6BC409CF" w14:textId="65532003" w:rsidR="6BE9B5E8" w:rsidRDefault="6BE9B5E8" w:rsidP="008F49B8">
      <w:pPr>
        <w:pStyle w:val="Prrafodelista"/>
        <w:numPr>
          <w:ilvl w:val="0"/>
          <w:numId w:val="85"/>
        </w:numPr>
        <w:spacing w:after="0"/>
        <w:jc w:val="both"/>
        <w:rPr>
          <w:rFonts w:ascii="Calibri" w:eastAsia="Calibri" w:hAnsi="Calibri" w:cs="Calibri"/>
        </w:rPr>
      </w:pPr>
      <w:r w:rsidRPr="6BE9B5E8">
        <w:rPr>
          <w:rFonts w:ascii="Calibri" w:eastAsia="Calibri" w:hAnsi="Calibri" w:cs="Calibri"/>
          <w:b/>
          <w:bCs/>
        </w:rPr>
        <w:t>Proceso de Ensamblaje Transversal en la Parte Superior:</w:t>
      </w:r>
      <w:r w:rsidRPr="6BE9B5E8">
        <w:rPr>
          <w:rFonts w:ascii="Calibri" w:eastAsia="Calibri" w:hAnsi="Calibri" w:cs="Calibri"/>
        </w:rPr>
        <w:t xml:space="preserve"> Las diferentes </w:t>
      </w:r>
      <w:r w:rsidRPr="6BE9B5E8">
        <w:rPr>
          <w:rFonts w:ascii="Calibri" w:eastAsia="Calibri" w:hAnsi="Calibri" w:cs="Calibri"/>
          <w:b/>
          <w:bCs/>
        </w:rPr>
        <w:t>estaciones de ensamblaje y control de calidad</w:t>
      </w:r>
      <w:r w:rsidRPr="6BE9B5E8">
        <w:rPr>
          <w:rFonts w:ascii="Calibri" w:eastAsia="Calibri" w:hAnsi="Calibri" w:cs="Calibri"/>
        </w:rPr>
        <w:t xml:space="preserve"> se extienden transversalmente a lo largo de la parte superior del layout, formando la "curva" de la U. Esto permite que los AGVs accedan a las estaciones de manera eficiente desde los almacenes inferiores.</w:t>
      </w:r>
    </w:p>
    <w:p w14:paraId="0393897C" w14:textId="02692B57" w:rsidR="6BE9B5E8" w:rsidRDefault="6BE9B5E8" w:rsidP="6BE9B5E8">
      <w:pPr>
        <w:spacing w:before="240" w:after="240"/>
        <w:jc w:val="both"/>
      </w:pPr>
      <w:r w:rsidRPr="6BE9B5E8">
        <w:rPr>
          <w:rFonts w:ascii="Calibri" w:eastAsia="Calibri" w:hAnsi="Calibri" w:cs="Calibri"/>
        </w:rPr>
        <w:t xml:space="preserve">Esta elección del </w:t>
      </w:r>
      <w:r w:rsidRPr="6BE9B5E8">
        <w:rPr>
          <w:rFonts w:ascii="Calibri" w:eastAsia="Calibri" w:hAnsi="Calibri" w:cs="Calibri"/>
          <w:b/>
          <w:bCs/>
        </w:rPr>
        <w:t>layout en U</w:t>
      </w:r>
      <w:r w:rsidRPr="6BE9B5E8">
        <w:rPr>
          <w:rFonts w:ascii="Calibri" w:eastAsia="Calibri" w:hAnsi="Calibri" w:cs="Calibri"/>
        </w:rPr>
        <w:t xml:space="preserve"> ofrece ventajas significativas para la optimización de las operaciones en FAIN:</w:t>
      </w:r>
    </w:p>
    <w:p w14:paraId="16B26D6F" w14:textId="31D69DFF" w:rsidR="6BE9B5E8" w:rsidRDefault="6BE9B5E8" w:rsidP="008F49B8">
      <w:pPr>
        <w:pStyle w:val="Prrafodelista"/>
        <w:numPr>
          <w:ilvl w:val="0"/>
          <w:numId w:val="84"/>
        </w:numPr>
        <w:spacing w:after="0"/>
        <w:jc w:val="both"/>
        <w:rPr>
          <w:rFonts w:ascii="Calibri" w:eastAsia="Calibri" w:hAnsi="Calibri" w:cs="Calibri"/>
        </w:rPr>
      </w:pPr>
      <w:r w:rsidRPr="6BE9B5E8">
        <w:rPr>
          <w:rFonts w:ascii="Calibri" w:eastAsia="Calibri" w:hAnsi="Calibri" w:cs="Calibri"/>
          <w:b/>
          <w:bCs/>
        </w:rPr>
        <w:t>Optimización de Rutas de AGVs:</w:t>
      </w:r>
      <w:r w:rsidRPr="6BE9B5E8">
        <w:rPr>
          <w:rFonts w:ascii="Calibri" w:eastAsia="Calibri" w:hAnsi="Calibri" w:cs="Calibri"/>
        </w:rPr>
        <w:t xml:space="preserve"> El diseño en U </w:t>
      </w:r>
      <w:r w:rsidRPr="6BE9B5E8">
        <w:rPr>
          <w:rFonts w:ascii="Calibri" w:eastAsia="Calibri" w:hAnsi="Calibri" w:cs="Calibri"/>
          <w:b/>
          <w:bCs/>
        </w:rPr>
        <w:t>reduce drásticamente las distancias de desplazamiento de los AGVs</w:t>
      </w:r>
      <w:r w:rsidRPr="6BE9B5E8">
        <w:rPr>
          <w:rFonts w:ascii="Calibri" w:eastAsia="Calibri" w:hAnsi="Calibri" w:cs="Calibri"/>
        </w:rPr>
        <w:t xml:space="preserve">. Al tener los puntos de origen (almacén de materias primas) y destino (almacén de producto acabado) relativamente cercanos, los AGVs </w:t>
      </w:r>
      <w:r w:rsidRPr="6BE9B5E8">
        <w:rPr>
          <w:rFonts w:ascii="Calibri" w:eastAsia="Calibri" w:hAnsi="Calibri" w:cs="Calibri"/>
        </w:rPr>
        <w:lastRenderedPageBreak/>
        <w:t>pueden completar sus ciclos de transporte de forma más eficiente, minimizando los viajes en vacío y el tiempo de recorrido total por la planta.</w:t>
      </w:r>
    </w:p>
    <w:p w14:paraId="0FD07762" w14:textId="4379090C" w:rsidR="6BE9B5E8" w:rsidRDefault="6BE9B5E8" w:rsidP="008F49B8">
      <w:pPr>
        <w:pStyle w:val="Prrafodelista"/>
        <w:numPr>
          <w:ilvl w:val="0"/>
          <w:numId w:val="84"/>
        </w:numPr>
        <w:spacing w:after="0"/>
        <w:jc w:val="both"/>
        <w:rPr>
          <w:rFonts w:ascii="Calibri" w:eastAsia="Calibri" w:hAnsi="Calibri" w:cs="Calibri"/>
        </w:rPr>
      </w:pPr>
      <w:r w:rsidRPr="6BE9B5E8">
        <w:rPr>
          <w:rFonts w:ascii="Calibri" w:eastAsia="Calibri" w:hAnsi="Calibri" w:cs="Calibri"/>
          <w:b/>
          <w:bCs/>
        </w:rPr>
        <w:t>Minimización de Desplazamientos:</w:t>
      </w:r>
      <w:r w:rsidRPr="6BE9B5E8">
        <w:rPr>
          <w:rFonts w:ascii="Calibri" w:eastAsia="Calibri" w:hAnsi="Calibri" w:cs="Calibri"/>
        </w:rPr>
        <w:t xml:space="preserve"> La proximidad entre el inicio y el fin del proceso, junto con el flujo transversal, contribuye a una </w:t>
      </w:r>
      <w:r w:rsidRPr="6BE9B5E8">
        <w:rPr>
          <w:rFonts w:ascii="Calibri" w:eastAsia="Calibri" w:hAnsi="Calibri" w:cs="Calibri"/>
          <w:b/>
          <w:bCs/>
        </w:rPr>
        <w:t>reducción general de los movimientos</w:t>
      </w:r>
      <w:r w:rsidRPr="6BE9B5E8">
        <w:rPr>
          <w:rFonts w:ascii="Calibri" w:eastAsia="Calibri" w:hAnsi="Calibri" w:cs="Calibri"/>
        </w:rPr>
        <w:t xml:space="preserve"> de materiales y AGVs, lo que se traduce en mayor eficiencia, menor consumo energético y menor desgaste de los equipos.</w:t>
      </w:r>
    </w:p>
    <w:p w14:paraId="29ADB68E" w14:textId="5580D81C" w:rsidR="6BE9B5E8" w:rsidRDefault="6BE9B5E8" w:rsidP="008F49B8">
      <w:pPr>
        <w:pStyle w:val="Prrafodelista"/>
        <w:numPr>
          <w:ilvl w:val="0"/>
          <w:numId w:val="84"/>
        </w:numPr>
        <w:spacing w:after="0"/>
        <w:jc w:val="both"/>
        <w:rPr>
          <w:rFonts w:ascii="Calibri" w:eastAsia="Calibri" w:hAnsi="Calibri" w:cs="Calibri"/>
        </w:rPr>
      </w:pPr>
      <w:r w:rsidRPr="6BE9B5E8">
        <w:rPr>
          <w:rFonts w:ascii="Calibri" w:eastAsia="Calibri" w:hAnsi="Calibri" w:cs="Calibri"/>
          <w:b/>
          <w:bCs/>
        </w:rPr>
        <w:t>Supervisión y Control:</w:t>
      </w:r>
      <w:r w:rsidRPr="6BE9B5E8">
        <w:rPr>
          <w:rFonts w:ascii="Calibri" w:eastAsia="Calibri" w:hAnsi="Calibri" w:cs="Calibri"/>
        </w:rPr>
        <w:t xml:space="preserve"> Un layout en U puede facilitar la supervisión visual y el control centralizado de la planta, ya que las áreas clave están más concentradas.</w:t>
      </w:r>
    </w:p>
    <w:p w14:paraId="2A451B2C" w14:textId="337A93B0" w:rsidR="6BE9B5E8" w:rsidRDefault="6BE9B5E8" w:rsidP="6BE9B5E8"/>
    <w:p w14:paraId="4AEE20F3" w14:textId="5E4025B8" w:rsidR="6BE9B5E8" w:rsidRDefault="6BE9B5E8" w:rsidP="0014324A">
      <w:pPr>
        <w:keepNext/>
        <w:jc w:val="center"/>
      </w:pPr>
      <w:r>
        <w:rPr>
          <w:noProof/>
        </w:rPr>
        <w:drawing>
          <wp:inline distT="0" distB="0" distL="0" distR="0" wp14:anchorId="2E9F09EE" wp14:editId="27858E38">
            <wp:extent cx="4453792" cy="3492500"/>
            <wp:effectExtent l="0" t="0" r="4445" b="0"/>
            <wp:docPr id="1379004639" name="Picture 13790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004639"/>
                    <pic:cNvPicPr/>
                  </pic:nvPicPr>
                  <pic:blipFill>
                    <a:blip r:embed="rId9">
                      <a:extLst>
                        <a:ext uri="{28A0092B-C50C-407E-A947-70E740481C1C}">
                          <a14:useLocalDpi xmlns:a14="http://schemas.microsoft.com/office/drawing/2010/main" val="0"/>
                        </a:ext>
                      </a:extLst>
                    </a:blip>
                    <a:stretch>
                      <a:fillRect/>
                    </a:stretch>
                  </pic:blipFill>
                  <pic:spPr>
                    <a:xfrm>
                      <a:off x="0" y="0"/>
                      <a:ext cx="4453792" cy="3492500"/>
                    </a:xfrm>
                    <a:prstGeom prst="rect">
                      <a:avLst/>
                    </a:prstGeom>
                  </pic:spPr>
                </pic:pic>
              </a:graphicData>
            </a:graphic>
          </wp:inline>
        </w:drawing>
      </w:r>
    </w:p>
    <w:p w14:paraId="2FAB80FC" w14:textId="758E7A7D" w:rsidR="6BE9B5E8" w:rsidRDefault="0014324A" w:rsidP="003035AE">
      <w:pPr>
        <w:pStyle w:val="Descripcin"/>
        <w:jc w:val="center"/>
      </w:pPr>
      <w:bookmarkStart w:id="39" w:name="_Toc200490527"/>
      <w:bookmarkStart w:id="40" w:name="_Toc200491015"/>
      <w:r>
        <w:t xml:space="preserve">Figura </w:t>
      </w:r>
      <w:fldSimple w:instr=" SEQ Figura \* ARABIC ">
        <w:r w:rsidR="00652904">
          <w:rPr>
            <w:noProof/>
          </w:rPr>
          <w:t>2</w:t>
        </w:r>
      </w:fldSimple>
      <w:r>
        <w:t xml:space="preserve"> - </w:t>
      </w:r>
      <w:r w:rsidRPr="006A6147">
        <w:t>Layout de la planta de producción en FlexSim</w:t>
      </w:r>
      <w:bookmarkEnd w:id="39"/>
      <w:bookmarkEnd w:id="40"/>
    </w:p>
    <w:p w14:paraId="547A1D20" w14:textId="09EF583B" w:rsidR="6BE9B5E8" w:rsidRDefault="6BE9B5E8" w:rsidP="6BE9B5E8"/>
    <w:p w14:paraId="1EAF2387" w14:textId="4DC417F7" w:rsidR="6BE9B5E8" w:rsidRDefault="6BE9B5E8" w:rsidP="6BE9B5E8">
      <w:pPr>
        <w:pStyle w:val="Ttulo2"/>
        <w:rPr>
          <w:sz w:val="36"/>
          <w:szCs w:val="36"/>
        </w:rPr>
      </w:pPr>
      <w:bookmarkStart w:id="41" w:name="_Toc857399095"/>
      <w:r w:rsidRPr="65BB3AAD">
        <w:rPr>
          <w:sz w:val="36"/>
          <w:szCs w:val="36"/>
        </w:rPr>
        <w:t>Estrategias y Algoritmos Inteligentes Utilizados</w:t>
      </w:r>
      <w:bookmarkEnd w:id="41"/>
    </w:p>
    <w:p w14:paraId="667637CB" w14:textId="029E25D2" w:rsidR="6BE9B5E8" w:rsidRDefault="6BE9B5E8" w:rsidP="6BE9B5E8">
      <w:pPr>
        <w:spacing w:before="240" w:after="240"/>
        <w:jc w:val="both"/>
      </w:pPr>
      <w:r w:rsidRPr="6BE9B5E8">
        <w:rPr>
          <w:rFonts w:ascii="Calibri" w:eastAsia="Calibri" w:hAnsi="Calibri" w:cs="Calibri"/>
        </w:rPr>
        <w:t xml:space="preserve">La inteligencia de FAIN reside en la aplicación estratégica de diversos algoritmos y lógicas de decisión, que permiten a la fábrica operar de forma autónoma, adaptarse a las condiciones cambiantes y optimizar su rendimiento. Estos algoritmos se implementan principalmente a través del </w:t>
      </w:r>
      <w:r w:rsidRPr="6BE9B5E8">
        <w:rPr>
          <w:rFonts w:ascii="Calibri" w:eastAsia="Calibri" w:hAnsi="Calibri" w:cs="Calibri"/>
          <w:b/>
          <w:bCs/>
        </w:rPr>
        <w:t>Process Flow</w:t>
      </w:r>
      <w:r w:rsidRPr="6BE9B5E8">
        <w:rPr>
          <w:rFonts w:ascii="Calibri" w:eastAsia="Calibri" w:hAnsi="Calibri" w:cs="Calibri"/>
        </w:rPr>
        <w:t xml:space="preserve"> y </w:t>
      </w:r>
      <w:r w:rsidRPr="6BE9B5E8">
        <w:rPr>
          <w:rFonts w:ascii="Calibri" w:eastAsia="Calibri" w:hAnsi="Calibri" w:cs="Calibri"/>
          <w:b/>
          <w:bCs/>
        </w:rPr>
        <w:t>FlexScript</w:t>
      </w:r>
      <w:r w:rsidRPr="6BE9B5E8">
        <w:rPr>
          <w:rFonts w:ascii="Calibri" w:eastAsia="Calibri" w:hAnsi="Calibri" w:cs="Calibri"/>
        </w:rPr>
        <w:t xml:space="preserve"> en la simulación, y se conceptualizan como el "cerebro" detrás de la automatización física.</w:t>
      </w:r>
    </w:p>
    <w:p w14:paraId="4DC5F1E6" w14:textId="5D80C6C3" w:rsidR="6BE9B5E8" w:rsidRDefault="6BE9B5E8" w:rsidP="6BE9B5E8">
      <w:pPr>
        <w:spacing w:before="240" w:after="240"/>
        <w:jc w:val="both"/>
      </w:pPr>
      <w:r w:rsidRPr="6BE9B5E8">
        <w:rPr>
          <w:rFonts w:ascii="Calibri" w:eastAsia="Calibri" w:hAnsi="Calibri" w:cs="Calibri"/>
        </w:rPr>
        <w:t>Las principales estrategias y algoritmos inteligentes aplicados son:</w:t>
      </w:r>
    </w:p>
    <w:p w14:paraId="5E9560D8" w14:textId="03C2417D" w:rsidR="6BE9B5E8" w:rsidRDefault="6BE9B5E8" w:rsidP="6BE9B5E8">
      <w:pPr>
        <w:pStyle w:val="Ttulo3"/>
        <w:rPr>
          <w:sz w:val="28"/>
          <w:szCs w:val="28"/>
        </w:rPr>
      </w:pPr>
      <w:bookmarkStart w:id="42" w:name="_Toc471442008"/>
      <w:r w:rsidRPr="65BB3AAD">
        <w:rPr>
          <w:sz w:val="28"/>
          <w:szCs w:val="28"/>
        </w:rPr>
        <w:t>Agentes Inteligentes para AGVs</w:t>
      </w:r>
      <w:bookmarkEnd w:id="42"/>
    </w:p>
    <w:p w14:paraId="3DD2A8BF" w14:textId="27A293DC" w:rsidR="6BE9B5E8" w:rsidRDefault="6BE9B5E8" w:rsidP="008F49B8">
      <w:pPr>
        <w:pStyle w:val="Prrafodelista"/>
        <w:numPr>
          <w:ilvl w:val="0"/>
          <w:numId w:val="82"/>
        </w:numPr>
        <w:spacing w:after="0"/>
        <w:jc w:val="both"/>
        <w:rPr>
          <w:rFonts w:ascii="Calibri" w:eastAsia="Calibri" w:hAnsi="Calibri" w:cs="Calibri"/>
        </w:rPr>
      </w:pPr>
      <w:r w:rsidRPr="6BE9B5E8">
        <w:rPr>
          <w:rFonts w:ascii="Calibri" w:eastAsia="Calibri" w:hAnsi="Calibri" w:cs="Calibri"/>
          <w:b/>
          <w:bCs/>
        </w:rPr>
        <w:t>Aplicación:</w:t>
      </w:r>
      <w:r w:rsidRPr="6BE9B5E8">
        <w:rPr>
          <w:rFonts w:ascii="Calibri" w:eastAsia="Calibri" w:hAnsi="Calibri" w:cs="Calibri"/>
        </w:rPr>
        <w:t xml:space="preserve"> Cada </w:t>
      </w:r>
      <w:r w:rsidRPr="6BE9B5E8">
        <w:rPr>
          <w:rFonts w:ascii="Calibri" w:eastAsia="Calibri" w:hAnsi="Calibri" w:cs="Calibri"/>
          <w:b/>
          <w:bCs/>
        </w:rPr>
        <w:t>AGV</w:t>
      </w:r>
      <w:r w:rsidRPr="6BE9B5E8">
        <w:rPr>
          <w:rFonts w:ascii="Calibri" w:eastAsia="Calibri" w:hAnsi="Calibri" w:cs="Calibri"/>
        </w:rPr>
        <w:t xml:space="preserve"> opera como un agente inteligente, tomando decisiones en tiempo real sobre la </w:t>
      </w:r>
      <w:r w:rsidRPr="6BE9B5E8">
        <w:rPr>
          <w:rFonts w:ascii="Calibri" w:eastAsia="Calibri" w:hAnsi="Calibri" w:cs="Calibri"/>
          <w:b/>
          <w:bCs/>
        </w:rPr>
        <w:t>asignación de tareas y la selección de rutas</w:t>
      </w:r>
      <w:r w:rsidRPr="6BE9B5E8">
        <w:rPr>
          <w:rFonts w:ascii="Calibri" w:eastAsia="Calibri" w:hAnsi="Calibri" w:cs="Calibri"/>
        </w:rPr>
        <w:t>. Su comportamiento se basa en la información del entorno y del sistema de gestión de pedidos.</w:t>
      </w:r>
    </w:p>
    <w:p w14:paraId="582953A8" w14:textId="03EB6C4F" w:rsidR="6BE9B5E8" w:rsidRDefault="6BE9B5E8" w:rsidP="008F49B8">
      <w:pPr>
        <w:pStyle w:val="Prrafodelista"/>
        <w:numPr>
          <w:ilvl w:val="0"/>
          <w:numId w:val="81"/>
        </w:numPr>
        <w:spacing w:after="0"/>
        <w:jc w:val="both"/>
        <w:rPr>
          <w:rFonts w:ascii="Calibri" w:eastAsia="Calibri" w:hAnsi="Calibri" w:cs="Calibri"/>
        </w:rPr>
      </w:pPr>
      <w:r w:rsidRPr="6BE9B5E8">
        <w:rPr>
          <w:rFonts w:ascii="Calibri" w:eastAsia="Calibri" w:hAnsi="Calibri" w:cs="Calibri"/>
          <w:b/>
          <w:bCs/>
        </w:rPr>
        <w:lastRenderedPageBreak/>
        <w:t>Justificación:</w:t>
      </w:r>
      <w:r w:rsidRPr="6BE9B5E8">
        <w:rPr>
          <w:rFonts w:ascii="Calibri" w:eastAsia="Calibri" w:hAnsi="Calibri" w:cs="Calibri"/>
        </w:rPr>
        <w:t xml:space="preserve"> Permiten una </w:t>
      </w:r>
      <w:r w:rsidRPr="6BE9B5E8">
        <w:rPr>
          <w:rFonts w:ascii="Calibri" w:eastAsia="Calibri" w:hAnsi="Calibri" w:cs="Calibri"/>
          <w:b/>
          <w:bCs/>
        </w:rPr>
        <w:t>logística interna dinámica y optimizada</w:t>
      </w:r>
      <w:r w:rsidRPr="6BE9B5E8">
        <w:rPr>
          <w:rFonts w:ascii="Calibri" w:eastAsia="Calibri" w:hAnsi="Calibri" w:cs="Calibri"/>
        </w:rPr>
        <w:t>. Los AGVs pueden priorizar entregas urgentes, evitar zonas congestionadas o cuellos de botella, y seleccionar el vehículo más adecuado (por proximidad o disponibilidad) para cada solicitud de transporte. Esto minimiza los tiempos de espera y maximiza la utilización de la flota de AGVs, contribuyendo a la fluidez del proceso productivo.</w:t>
      </w:r>
    </w:p>
    <w:p w14:paraId="64180969" w14:textId="4E0B0409" w:rsidR="65BB3AAD" w:rsidRDefault="65BB3AAD" w:rsidP="65BB3AAD">
      <w:pPr>
        <w:spacing w:after="0"/>
        <w:jc w:val="both"/>
        <w:rPr>
          <w:rFonts w:ascii="Calibri" w:eastAsia="Calibri" w:hAnsi="Calibri" w:cs="Calibri"/>
        </w:rPr>
      </w:pPr>
    </w:p>
    <w:p w14:paraId="46FDD4E5" w14:textId="1FD30DDE" w:rsidR="6BE9B5E8" w:rsidRDefault="6BE9B5E8" w:rsidP="6BE9B5E8">
      <w:pPr>
        <w:pStyle w:val="Ttulo3"/>
        <w:rPr>
          <w:rFonts w:ascii="Calibri" w:eastAsia="Calibri" w:hAnsi="Calibri" w:cs="Calibri"/>
          <w:b/>
        </w:rPr>
      </w:pPr>
      <w:bookmarkStart w:id="43" w:name="_Toc209308727"/>
      <w:r w:rsidRPr="65BB3AAD">
        <w:rPr>
          <w:sz w:val="28"/>
          <w:szCs w:val="28"/>
        </w:rPr>
        <w:t>Algoritmos de Enrutamiento Optimizado (Conceptualización de A</w:t>
      </w:r>
      <w:r w:rsidR="65BB3AAD" w:rsidRPr="65BB3AAD">
        <w:rPr>
          <w:sz w:val="28"/>
          <w:szCs w:val="28"/>
        </w:rPr>
        <w:t>*)</w:t>
      </w:r>
      <w:bookmarkEnd w:id="43"/>
    </w:p>
    <w:p w14:paraId="5609354C" w14:textId="56DC9FF9" w:rsidR="6BE9B5E8" w:rsidRDefault="6BE9B5E8" w:rsidP="008F49B8">
      <w:pPr>
        <w:pStyle w:val="Prrafodelista"/>
        <w:numPr>
          <w:ilvl w:val="0"/>
          <w:numId w:val="80"/>
        </w:numPr>
        <w:spacing w:after="0"/>
        <w:jc w:val="both"/>
        <w:rPr>
          <w:rFonts w:ascii="Calibri" w:eastAsia="Calibri" w:hAnsi="Calibri" w:cs="Calibri"/>
        </w:rPr>
      </w:pPr>
      <w:r w:rsidRPr="6BE9B5E8">
        <w:rPr>
          <w:rFonts w:ascii="Calibri" w:eastAsia="Calibri" w:hAnsi="Calibri" w:cs="Calibri"/>
          <w:b/>
          <w:bCs/>
        </w:rPr>
        <w:t>Aplicación:</w:t>
      </w:r>
      <w:r w:rsidRPr="6BE9B5E8">
        <w:rPr>
          <w:rFonts w:ascii="Calibri" w:eastAsia="Calibri" w:hAnsi="Calibri" w:cs="Calibri"/>
        </w:rPr>
        <w:t xml:space="preserve"> Aunque Flexsim gestiona internamente gran parte del enrutamiento de los AGVs, la lógica subyacente se basa en principios de </w:t>
      </w:r>
      <w:r w:rsidRPr="6BE9B5E8">
        <w:rPr>
          <w:rFonts w:ascii="Calibri" w:eastAsia="Calibri" w:hAnsi="Calibri" w:cs="Calibri"/>
          <w:b/>
          <w:bCs/>
        </w:rPr>
        <w:t>algoritmos de búsqueda de rutas óptimas</w:t>
      </w:r>
      <w:r w:rsidRPr="6BE9B5E8">
        <w:rPr>
          <w:rFonts w:ascii="Calibri" w:eastAsia="Calibri" w:hAnsi="Calibri" w:cs="Calibri"/>
        </w:rPr>
        <w:t xml:space="preserve">, como el </w:t>
      </w:r>
      <w:r w:rsidRPr="6BE9B5E8">
        <w:rPr>
          <w:rFonts w:ascii="Calibri" w:eastAsia="Calibri" w:hAnsi="Calibri" w:cs="Calibri"/>
          <w:b/>
          <w:bCs/>
        </w:rPr>
        <w:t>algoritmo A*</w:t>
      </w:r>
      <w:r w:rsidRPr="6BE9B5E8">
        <w:rPr>
          <w:rFonts w:ascii="Calibri" w:eastAsia="Calibri" w:hAnsi="Calibri" w:cs="Calibri"/>
        </w:rPr>
        <w:t xml:space="preserve"> (A-Star). Este algoritmo permite a los AGVs calcular el camino más eficiente entre dos puntos, considerando factores como la distancia, la congestión y las zonas restringidas.</w:t>
      </w:r>
    </w:p>
    <w:p w14:paraId="3FF394AF" w14:textId="6A14BACB" w:rsidR="6BE9B5E8" w:rsidRDefault="6BE9B5E8" w:rsidP="008F49B8">
      <w:pPr>
        <w:pStyle w:val="Prrafodelista"/>
        <w:numPr>
          <w:ilvl w:val="0"/>
          <w:numId w:val="79"/>
        </w:numPr>
        <w:spacing w:after="0"/>
        <w:jc w:val="both"/>
        <w:rPr>
          <w:rFonts w:ascii="Calibri" w:eastAsia="Calibri" w:hAnsi="Calibri" w:cs="Calibri"/>
        </w:rPr>
      </w:pPr>
      <w:r w:rsidRPr="6BE9B5E8">
        <w:rPr>
          <w:rFonts w:ascii="Calibri" w:eastAsia="Calibri" w:hAnsi="Calibri" w:cs="Calibri"/>
          <w:b/>
          <w:bCs/>
        </w:rPr>
        <w:t>Justificación:</w:t>
      </w:r>
      <w:r w:rsidRPr="6BE9B5E8">
        <w:rPr>
          <w:rFonts w:ascii="Calibri" w:eastAsia="Calibri" w:hAnsi="Calibri" w:cs="Calibri"/>
        </w:rPr>
        <w:t xml:space="preserve"> Asegura que los desplazamientos de los AGVs no solo sean correctos, sino también </w:t>
      </w:r>
      <w:r w:rsidRPr="6BE9B5E8">
        <w:rPr>
          <w:rFonts w:ascii="Calibri" w:eastAsia="Calibri" w:hAnsi="Calibri" w:cs="Calibri"/>
          <w:b/>
          <w:bCs/>
        </w:rPr>
        <w:t>eficientes en tiempo y distancia</w:t>
      </w:r>
      <w:r w:rsidRPr="6BE9B5E8">
        <w:rPr>
          <w:rFonts w:ascii="Calibri" w:eastAsia="Calibri" w:hAnsi="Calibri" w:cs="Calibri"/>
        </w:rPr>
        <w:t xml:space="preserve">, lo que se traduce en una mayor productividad y un menor desgaste de los equipos. Permite la </w:t>
      </w:r>
      <w:r w:rsidRPr="6BE9B5E8">
        <w:rPr>
          <w:rFonts w:ascii="Calibri" w:eastAsia="Calibri" w:hAnsi="Calibri" w:cs="Calibri"/>
          <w:b/>
          <w:bCs/>
        </w:rPr>
        <w:t>adaptabilidad de las rutas</w:t>
      </w:r>
      <w:r w:rsidRPr="6BE9B5E8">
        <w:rPr>
          <w:rFonts w:ascii="Calibri" w:eastAsia="Calibri" w:hAnsi="Calibri" w:cs="Calibri"/>
        </w:rPr>
        <w:t xml:space="preserve"> ante incidencias o cambios en el layout temporal.</w:t>
      </w:r>
    </w:p>
    <w:p w14:paraId="72C9B507" w14:textId="1A593F37" w:rsidR="65BB3AAD" w:rsidRDefault="65BB3AAD" w:rsidP="65BB3AAD">
      <w:pPr>
        <w:spacing w:after="0"/>
        <w:jc w:val="both"/>
        <w:rPr>
          <w:rFonts w:ascii="Calibri" w:eastAsia="Calibri" w:hAnsi="Calibri" w:cs="Calibri"/>
        </w:rPr>
      </w:pPr>
    </w:p>
    <w:p w14:paraId="7428157A" w14:textId="7EE4FD35" w:rsidR="6BE9B5E8" w:rsidRDefault="6BE9B5E8" w:rsidP="6BE9B5E8">
      <w:pPr>
        <w:pStyle w:val="Ttulo3"/>
        <w:rPr>
          <w:rFonts w:ascii="Calibri" w:eastAsia="Calibri" w:hAnsi="Calibri" w:cs="Calibri"/>
          <w:b/>
        </w:rPr>
      </w:pPr>
      <w:bookmarkStart w:id="44" w:name="_Toc717774218"/>
      <w:r w:rsidRPr="65BB3AAD">
        <w:rPr>
          <w:sz w:val="28"/>
          <w:szCs w:val="28"/>
        </w:rPr>
        <w:t>Lógica de Reconfiguración Dinámica de Líneas de Producción</w:t>
      </w:r>
      <w:bookmarkEnd w:id="44"/>
    </w:p>
    <w:p w14:paraId="6C0E9CE2" w14:textId="5C828CD5" w:rsidR="6BE9B5E8" w:rsidRDefault="6BE9B5E8" w:rsidP="008F49B8">
      <w:pPr>
        <w:pStyle w:val="Prrafodelista"/>
        <w:numPr>
          <w:ilvl w:val="0"/>
          <w:numId w:val="78"/>
        </w:numPr>
        <w:spacing w:after="0"/>
        <w:jc w:val="both"/>
        <w:rPr>
          <w:rFonts w:ascii="Calibri" w:eastAsia="Calibri" w:hAnsi="Calibri" w:cs="Calibri"/>
        </w:rPr>
      </w:pPr>
      <w:r w:rsidRPr="6BE9B5E8">
        <w:rPr>
          <w:rFonts w:ascii="Calibri" w:eastAsia="Calibri" w:hAnsi="Calibri" w:cs="Calibri"/>
          <w:b/>
          <w:bCs/>
        </w:rPr>
        <w:t>Aplicación:</w:t>
      </w:r>
      <w:r w:rsidRPr="6BE9B5E8">
        <w:rPr>
          <w:rFonts w:ascii="Calibri" w:eastAsia="Calibri" w:hAnsi="Calibri" w:cs="Calibri"/>
        </w:rPr>
        <w:t xml:space="preserve"> La fábrica FAIN incorpora una lógica capaz de </w:t>
      </w:r>
      <w:r w:rsidRPr="6BE9B5E8">
        <w:rPr>
          <w:rFonts w:ascii="Calibri" w:eastAsia="Calibri" w:hAnsi="Calibri" w:cs="Calibri"/>
          <w:b/>
          <w:bCs/>
        </w:rPr>
        <w:t>reorganizar dinámicamente las tareas asignadas a las estaciones de ensamblaje</w:t>
      </w:r>
      <w:r w:rsidRPr="6BE9B5E8">
        <w:rPr>
          <w:rFonts w:ascii="Calibri" w:eastAsia="Calibri" w:hAnsi="Calibri" w:cs="Calibri"/>
        </w:rPr>
        <w:t xml:space="preserve"> y, consecuentemente, el flujo de los AGVs, en función de la </w:t>
      </w:r>
      <w:r w:rsidRPr="6BE9B5E8">
        <w:rPr>
          <w:rFonts w:ascii="Calibri" w:eastAsia="Calibri" w:hAnsi="Calibri" w:cs="Calibri"/>
          <w:b/>
          <w:bCs/>
        </w:rPr>
        <w:t>demanda real</w:t>
      </w:r>
      <w:r w:rsidRPr="6BE9B5E8">
        <w:rPr>
          <w:rFonts w:ascii="Calibri" w:eastAsia="Calibri" w:hAnsi="Calibri" w:cs="Calibri"/>
        </w:rPr>
        <w:t xml:space="preserve"> o las prioridades de producción. Si la demanda de un SKU específico aumenta, el sistema puede ajustar la capacidad o reasignar estaciones para satisfacer esa necesidad.</w:t>
      </w:r>
    </w:p>
    <w:p w14:paraId="630F6739" w14:textId="0F4EF731" w:rsidR="6BE9B5E8" w:rsidRDefault="6BE9B5E8" w:rsidP="008F49B8">
      <w:pPr>
        <w:pStyle w:val="Prrafodelista"/>
        <w:numPr>
          <w:ilvl w:val="0"/>
          <w:numId w:val="77"/>
        </w:numPr>
        <w:spacing w:after="0"/>
        <w:jc w:val="both"/>
        <w:rPr>
          <w:rFonts w:ascii="Calibri" w:eastAsia="Calibri" w:hAnsi="Calibri" w:cs="Calibri"/>
        </w:rPr>
      </w:pPr>
      <w:r w:rsidRPr="6BE9B5E8">
        <w:rPr>
          <w:rFonts w:ascii="Calibri" w:eastAsia="Calibri" w:hAnsi="Calibri" w:cs="Calibri"/>
          <w:b/>
          <w:bCs/>
        </w:rPr>
        <w:t>Justificación:</w:t>
      </w:r>
      <w:r w:rsidRPr="6BE9B5E8">
        <w:rPr>
          <w:rFonts w:ascii="Calibri" w:eastAsia="Calibri" w:hAnsi="Calibri" w:cs="Calibri"/>
        </w:rPr>
        <w:t xml:space="preserve"> Proporciona a la fábrica una </w:t>
      </w:r>
      <w:r w:rsidRPr="6BE9B5E8">
        <w:rPr>
          <w:rFonts w:ascii="Calibri" w:eastAsia="Calibri" w:hAnsi="Calibri" w:cs="Calibri"/>
          <w:b/>
          <w:bCs/>
        </w:rPr>
        <w:t>flexibilidad sin precedentes</w:t>
      </w:r>
      <w:r w:rsidRPr="6BE9B5E8">
        <w:rPr>
          <w:rFonts w:ascii="Calibri" w:eastAsia="Calibri" w:hAnsi="Calibri" w:cs="Calibri"/>
        </w:rPr>
        <w:t>. Esta capacidad de adaptación a la demanda garantiza que la producción siempre esté alineada con las necesidades del mercado, optimizando la utilización de los recursos y minimizando la producción de excedentes o la falta de stock de productos específicos.</w:t>
      </w:r>
    </w:p>
    <w:p w14:paraId="0D38DDF3" w14:textId="32560757" w:rsidR="65BB3AAD" w:rsidRDefault="65BB3AAD" w:rsidP="65BB3AAD">
      <w:pPr>
        <w:spacing w:after="0"/>
        <w:jc w:val="both"/>
        <w:rPr>
          <w:rFonts w:ascii="Calibri" w:eastAsia="Calibri" w:hAnsi="Calibri" w:cs="Calibri"/>
        </w:rPr>
      </w:pPr>
    </w:p>
    <w:p w14:paraId="38F0BB8E" w14:textId="3DC62377" w:rsidR="6BE9B5E8" w:rsidRDefault="6BE9B5E8" w:rsidP="6BE9B5E8">
      <w:pPr>
        <w:pStyle w:val="Ttulo3"/>
        <w:rPr>
          <w:rFonts w:ascii="Calibri" w:eastAsia="Calibri" w:hAnsi="Calibri" w:cs="Calibri"/>
          <w:b/>
        </w:rPr>
      </w:pPr>
      <w:bookmarkStart w:id="45" w:name="_Toc1973193267"/>
      <w:r w:rsidRPr="65BB3AAD">
        <w:rPr>
          <w:sz w:val="28"/>
          <w:szCs w:val="28"/>
        </w:rPr>
        <w:t>Lógica de Posicionamiento Preciso (basada en Sistemas de Visión</w:t>
      </w:r>
      <w:r w:rsidR="65BB3AAD" w:rsidRPr="65BB3AAD">
        <w:rPr>
          <w:sz w:val="28"/>
          <w:szCs w:val="28"/>
        </w:rPr>
        <w:t>)</w:t>
      </w:r>
      <w:bookmarkEnd w:id="45"/>
    </w:p>
    <w:p w14:paraId="60389636" w14:textId="6A4B0AC5" w:rsidR="6BE9B5E8" w:rsidRDefault="6BE9B5E8" w:rsidP="008F49B8">
      <w:pPr>
        <w:pStyle w:val="Prrafodelista"/>
        <w:numPr>
          <w:ilvl w:val="0"/>
          <w:numId w:val="76"/>
        </w:numPr>
        <w:spacing w:after="0"/>
        <w:jc w:val="both"/>
        <w:rPr>
          <w:rFonts w:ascii="Calibri" w:eastAsia="Calibri" w:hAnsi="Calibri" w:cs="Calibri"/>
        </w:rPr>
      </w:pPr>
      <w:r w:rsidRPr="6BE9B5E8">
        <w:rPr>
          <w:rFonts w:ascii="Calibri" w:eastAsia="Calibri" w:hAnsi="Calibri" w:cs="Calibri"/>
          <w:b/>
          <w:bCs/>
        </w:rPr>
        <w:t>Aplicación:</w:t>
      </w:r>
      <w:r w:rsidRPr="6BE9B5E8">
        <w:rPr>
          <w:rFonts w:ascii="Calibri" w:eastAsia="Calibri" w:hAnsi="Calibri" w:cs="Calibri"/>
        </w:rPr>
        <w:t xml:space="preserve"> En las estaciones de ensamblaje, la simulación incorpora una lógica que replica la función de los </w:t>
      </w:r>
      <w:r w:rsidRPr="6BE9B5E8">
        <w:rPr>
          <w:rFonts w:ascii="Calibri" w:eastAsia="Calibri" w:hAnsi="Calibri" w:cs="Calibri"/>
          <w:b/>
          <w:bCs/>
        </w:rPr>
        <w:t>sistemas de visión artificial</w:t>
      </w:r>
      <w:r w:rsidRPr="6BE9B5E8">
        <w:rPr>
          <w:rFonts w:ascii="Calibri" w:eastAsia="Calibri" w:hAnsi="Calibri" w:cs="Calibri"/>
        </w:rPr>
        <w:t xml:space="preserve"> para el posicionamiento exacto de los componentes. Esto implica que, antes de cada operación de ensamblaje por un robot, el sistema "verifica" o "calcula" la posición del componente, asegurando la precisión necesaria para la tarea.</w:t>
      </w:r>
    </w:p>
    <w:p w14:paraId="2F9D02EF" w14:textId="54289163" w:rsidR="6BE9B5E8" w:rsidRDefault="6BE9B5E8" w:rsidP="008F49B8">
      <w:pPr>
        <w:pStyle w:val="Prrafodelista"/>
        <w:numPr>
          <w:ilvl w:val="0"/>
          <w:numId w:val="75"/>
        </w:numPr>
        <w:spacing w:after="0"/>
        <w:jc w:val="both"/>
        <w:rPr>
          <w:rFonts w:ascii="Calibri" w:eastAsia="Calibri" w:hAnsi="Calibri" w:cs="Calibri"/>
        </w:rPr>
      </w:pPr>
      <w:r w:rsidRPr="6BE9B5E8">
        <w:rPr>
          <w:rFonts w:ascii="Calibri" w:eastAsia="Calibri" w:hAnsi="Calibri" w:cs="Calibri"/>
          <w:b/>
          <w:bCs/>
        </w:rPr>
        <w:t>Justificación:</w:t>
      </w:r>
      <w:r w:rsidRPr="6BE9B5E8">
        <w:rPr>
          <w:rFonts w:ascii="Calibri" w:eastAsia="Calibri" w:hAnsi="Calibri" w:cs="Calibri"/>
        </w:rPr>
        <w:t xml:space="preserve"> Es fundamental para la </w:t>
      </w:r>
      <w:r w:rsidRPr="6BE9B5E8">
        <w:rPr>
          <w:rFonts w:ascii="Calibri" w:eastAsia="Calibri" w:hAnsi="Calibri" w:cs="Calibri"/>
          <w:b/>
          <w:bCs/>
        </w:rPr>
        <w:t>calidad y la eficiencia del ensamblaje</w:t>
      </w:r>
      <w:r w:rsidRPr="6BE9B5E8">
        <w:rPr>
          <w:rFonts w:ascii="Calibri" w:eastAsia="Calibri" w:hAnsi="Calibri" w:cs="Calibri"/>
        </w:rPr>
        <w:t>. Permite a los robots realizar operaciones delicadas con alta fiabilidad, compensando pequeñas variaciones en la colocación inicial de los componentes y reduciendo drásticamente los errores y los retrabajos.</w:t>
      </w:r>
    </w:p>
    <w:p w14:paraId="0A62D43F" w14:textId="71387525" w:rsidR="6BE9B5E8" w:rsidRDefault="6BE9B5E8" w:rsidP="6BE9B5E8">
      <w:pPr>
        <w:spacing w:after="0"/>
        <w:ind w:left="720"/>
        <w:jc w:val="both"/>
        <w:rPr>
          <w:rFonts w:ascii="Calibri" w:eastAsia="Calibri" w:hAnsi="Calibri" w:cs="Calibri"/>
        </w:rPr>
      </w:pPr>
    </w:p>
    <w:p w14:paraId="72AC1397" w14:textId="4B4B8086" w:rsidR="6BE9B5E8" w:rsidRDefault="6BE9B5E8" w:rsidP="6BE9B5E8">
      <w:pPr>
        <w:pStyle w:val="Ttulo2"/>
        <w:rPr>
          <w:sz w:val="36"/>
          <w:szCs w:val="36"/>
        </w:rPr>
      </w:pPr>
      <w:bookmarkStart w:id="46" w:name="_Toc1602713869"/>
      <w:r w:rsidRPr="65BB3AAD">
        <w:rPr>
          <w:sz w:val="36"/>
          <w:szCs w:val="36"/>
        </w:rPr>
        <w:t>Organización de la Información</w:t>
      </w:r>
      <w:bookmarkEnd w:id="46"/>
    </w:p>
    <w:p w14:paraId="44C939D3" w14:textId="51AED617" w:rsidR="6BE9B5E8" w:rsidRDefault="6BE9B5E8" w:rsidP="6BE9B5E8">
      <w:pPr>
        <w:spacing w:before="240" w:after="240"/>
      </w:pPr>
      <w:r w:rsidRPr="6BE9B5E8">
        <w:rPr>
          <w:rFonts w:ascii="Calibri" w:eastAsia="Calibri" w:hAnsi="Calibri" w:cs="Calibri"/>
        </w:rPr>
        <w:t xml:space="preserve">La gestión eficiente de los datos y el estado de la planta es fundamental para el funcionamiento autónomo e inteligente de FAIN. En Flexsim, esta organización se logra mediante el uso estratégico de </w:t>
      </w:r>
      <w:r w:rsidRPr="6BE9B5E8">
        <w:rPr>
          <w:rFonts w:ascii="Calibri" w:eastAsia="Calibri" w:hAnsi="Calibri" w:cs="Calibri"/>
          <w:b/>
          <w:bCs/>
        </w:rPr>
        <w:t>Grupos, Listas y Tablas</w:t>
      </w:r>
      <w:r w:rsidRPr="6BE9B5E8">
        <w:rPr>
          <w:rFonts w:ascii="Calibri" w:eastAsia="Calibri" w:hAnsi="Calibri" w:cs="Calibri"/>
        </w:rPr>
        <w:t>, que actúan como repositorios y estructuras de control para la información crucial del proceso productivo.</w:t>
      </w:r>
    </w:p>
    <w:p w14:paraId="013533FF" w14:textId="7D15B662" w:rsidR="6BE9B5E8" w:rsidRDefault="6BE9B5E8" w:rsidP="6BE9B5E8">
      <w:pPr>
        <w:pStyle w:val="Ttulo3"/>
        <w:rPr>
          <w:rFonts w:ascii="Calibri" w:eastAsia="Calibri" w:hAnsi="Calibri" w:cs="Calibri"/>
          <w:b/>
        </w:rPr>
      </w:pPr>
      <w:bookmarkStart w:id="47" w:name="_Toc1836271321"/>
      <w:r w:rsidRPr="65BB3AAD">
        <w:rPr>
          <w:sz w:val="28"/>
          <w:szCs w:val="28"/>
        </w:rPr>
        <w:lastRenderedPageBreak/>
        <w:t>Grupos</w:t>
      </w:r>
      <w:bookmarkEnd w:id="47"/>
    </w:p>
    <w:p w14:paraId="64D60CB1" w14:textId="3B2EE918" w:rsidR="6BE9B5E8" w:rsidRDefault="6BE9B5E8" w:rsidP="6BE9B5E8">
      <w:pPr>
        <w:spacing w:after="0"/>
        <w:jc w:val="both"/>
        <w:rPr>
          <w:rFonts w:ascii="Calibri" w:eastAsia="Calibri" w:hAnsi="Calibri" w:cs="Calibri"/>
        </w:rPr>
      </w:pPr>
      <w:r w:rsidRPr="6BE9B5E8">
        <w:rPr>
          <w:rFonts w:ascii="Calibri" w:eastAsia="Calibri" w:hAnsi="Calibri" w:cs="Calibri"/>
        </w:rPr>
        <w:t>Los grupos se utilizan para agrupar objetos similares o relacionados dentro del modelo de Flexsim. Esto simplifica la gestión, el direccionamiento y la aplicación de lógicas colectivas a conjuntos de recursos.</w:t>
      </w:r>
    </w:p>
    <w:p w14:paraId="1944610D" w14:textId="2DCCDFBC" w:rsidR="6BE9B5E8" w:rsidRDefault="6BE9B5E8" w:rsidP="6BE9B5E8">
      <w:pPr>
        <w:pStyle w:val="Ttulo5"/>
        <w:rPr>
          <w:rFonts w:ascii="Calibri" w:eastAsia="Calibri" w:hAnsi="Calibri" w:cs="Calibri"/>
        </w:rPr>
      </w:pPr>
      <w:r w:rsidRPr="6BE9B5E8">
        <w:t>Elementos Utilizados</w:t>
      </w:r>
    </w:p>
    <w:p w14:paraId="45533982" w14:textId="1BF013E9" w:rsidR="6BE9B5E8" w:rsidRDefault="6BE9B5E8" w:rsidP="008F49B8">
      <w:pPr>
        <w:pStyle w:val="Prrafodelista"/>
        <w:numPr>
          <w:ilvl w:val="0"/>
          <w:numId w:val="74"/>
        </w:numPr>
        <w:spacing w:after="0"/>
        <w:jc w:val="both"/>
        <w:rPr>
          <w:rFonts w:ascii="Calibri" w:eastAsia="Calibri" w:hAnsi="Calibri" w:cs="Calibri"/>
        </w:rPr>
      </w:pPr>
      <w:r w:rsidRPr="6BE9B5E8">
        <w:rPr>
          <w:rFonts w:ascii="Consolas" w:eastAsia="Consolas" w:hAnsi="Consolas" w:cs="Consolas"/>
          <w:b/>
          <w:bCs/>
        </w:rPr>
        <w:t>AGVs</w:t>
      </w:r>
      <w:r w:rsidRPr="6BE9B5E8">
        <w:rPr>
          <w:rFonts w:ascii="Calibri" w:eastAsia="Calibri" w:hAnsi="Calibri" w:cs="Calibri"/>
        </w:rPr>
        <w:t>: Un grupo que contiene todos los vehículos autónomos guiados de la flota. Permite al sistema de control de AGVs seleccionar el vehículo disponible más adecuado para una tarea, asignarles rutas o monitorizar su estado de manera centralizada.</w:t>
      </w:r>
    </w:p>
    <w:p w14:paraId="794DC406" w14:textId="3A449F3D" w:rsidR="6BE9B5E8" w:rsidRDefault="6BE9B5E8" w:rsidP="008F49B8">
      <w:pPr>
        <w:pStyle w:val="Prrafodelista"/>
        <w:numPr>
          <w:ilvl w:val="0"/>
          <w:numId w:val="73"/>
        </w:numPr>
        <w:spacing w:after="0"/>
        <w:jc w:val="both"/>
        <w:rPr>
          <w:rFonts w:ascii="Calibri" w:eastAsia="Calibri" w:hAnsi="Calibri" w:cs="Calibri"/>
        </w:rPr>
      </w:pPr>
      <w:r w:rsidRPr="6BE9B5E8">
        <w:rPr>
          <w:rFonts w:ascii="Consolas" w:eastAsia="Consolas" w:hAnsi="Consolas" w:cs="Consolas"/>
          <w:b/>
          <w:bCs/>
        </w:rPr>
        <w:t>AreasProceso</w:t>
      </w:r>
      <w:r w:rsidRPr="6BE9B5E8">
        <w:rPr>
          <w:rFonts w:ascii="Calibri" w:eastAsia="Calibri" w:hAnsi="Calibri" w:cs="Calibri"/>
        </w:rPr>
        <w:t>: Agrupa las diferentes estaciones o celdas de trabajo donde se llevan a cabo los procesos de ensamblaje. Facilita la asignación dinámica de tareas a la estación libre más apropiada.</w:t>
      </w:r>
    </w:p>
    <w:p w14:paraId="00BCAA17" w14:textId="3A3E5E5A" w:rsidR="6BE9B5E8" w:rsidRDefault="6BE9B5E8" w:rsidP="008F49B8">
      <w:pPr>
        <w:pStyle w:val="Prrafodelista"/>
        <w:numPr>
          <w:ilvl w:val="0"/>
          <w:numId w:val="72"/>
        </w:numPr>
        <w:spacing w:after="0"/>
        <w:jc w:val="both"/>
        <w:rPr>
          <w:rFonts w:ascii="Calibri" w:eastAsia="Calibri" w:hAnsi="Calibri" w:cs="Calibri"/>
        </w:rPr>
      </w:pPr>
      <w:r w:rsidRPr="6BE9B5E8">
        <w:rPr>
          <w:rFonts w:ascii="Consolas" w:eastAsia="Consolas" w:hAnsi="Consolas" w:cs="Consolas"/>
          <w:b/>
          <w:bCs/>
        </w:rPr>
        <w:t>Entradas</w:t>
      </w:r>
      <w:r w:rsidRPr="6BE9B5E8">
        <w:rPr>
          <w:rFonts w:ascii="Calibri" w:eastAsia="Calibri" w:hAnsi="Calibri" w:cs="Calibri"/>
        </w:rPr>
        <w:t>: Un grupo que contiene todos los puntos de entrada de materiales en la planta (ej., puertos de descarga de camiones, o puntos de inyección de materiales en la simulación).</w:t>
      </w:r>
    </w:p>
    <w:p w14:paraId="110C5F17" w14:textId="7EE71EF8" w:rsidR="6BE9B5E8" w:rsidRDefault="6BE9B5E8" w:rsidP="008F49B8">
      <w:pPr>
        <w:pStyle w:val="Prrafodelista"/>
        <w:numPr>
          <w:ilvl w:val="0"/>
          <w:numId w:val="71"/>
        </w:numPr>
        <w:spacing w:after="0"/>
        <w:jc w:val="both"/>
        <w:rPr>
          <w:rFonts w:ascii="Calibri" w:eastAsia="Calibri" w:hAnsi="Calibri" w:cs="Calibri"/>
        </w:rPr>
      </w:pPr>
      <w:r w:rsidRPr="6BE9B5E8">
        <w:rPr>
          <w:rFonts w:ascii="Consolas" w:eastAsia="Consolas" w:hAnsi="Consolas" w:cs="Consolas"/>
          <w:b/>
          <w:bCs/>
        </w:rPr>
        <w:t>Salidas</w:t>
      </w:r>
      <w:r w:rsidRPr="6BE9B5E8">
        <w:rPr>
          <w:rFonts w:ascii="Calibri" w:eastAsia="Calibri" w:hAnsi="Calibri" w:cs="Calibri"/>
        </w:rPr>
        <w:t>: Agrupa todos los puntos de salida de la planta (ej., puertos de carga para camiones de expedición de producto terminado).</w:t>
      </w:r>
    </w:p>
    <w:p w14:paraId="16EF6C01" w14:textId="499EF0F4" w:rsidR="6BE9B5E8" w:rsidRDefault="6BE9B5E8" w:rsidP="008F49B8">
      <w:pPr>
        <w:pStyle w:val="Prrafodelista"/>
        <w:numPr>
          <w:ilvl w:val="0"/>
          <w:numId w:val="70"/>
        </w:numPr>
        <w:spacing w:after="0"/>
        <w:jc w:val="both"/>
        <w:rPr>
          <w:rFonts w:ascii="Calibri" w:eastAsia="Calibri" w:hAnsi="Calibri" w:cs="Calibri"/>
        </w:rPr>
      </w:pPr>
      <w:r w:rsidRPr="6BE9B5E8">
        <w:rPr>
          <w:rFonts w:ascii="Consolas" w:eastAsia="Consolas" w:hAnsi="Consolas" w:cs="Consolas"/>
          <w:b/>
          <w:bCs/>
        </w:rPr>
        <w:t>Conveyors</w:t>
      </w:r>
      <w:r w:rsidRPr="6BE9B5E8">
        <w:rPr>
          <w:rFonts w:ascii="Calibri" w:eastAsia="Calibri" w:hAnsi="Calibri" w:cs="Calibri"/>
        </w:rPr>
        <w:t>: Si bien los AGVs son el transporte principal, este grupo podría incluir cualquier transportador de banda o elemento de transporte lineal utilizado en puntos específicos del proceso, permitiendo su control y monitorización conjunta.</w:t>
      </w:r>
    </w:p>
    <w:p w14:paraId="5095DE9F" w14:textId="52B84311" w:rsidR="6BE9B5E8" w:rsidRDefault="6BE9B5E8" w:rsidP="6BE9B5E8">
      <w:pPr>
        <w:spacing w:after="0"/>
        <w:jc w:val="both"/>
        <w:rPr>
          <w:rFonts w:ascii="Calibri" w:eastAsia="Calibri" w:hAnsi="Calibri" w:cs="Calibri"/>
        </w:rPr>
      </w:pPr>
    </w:p>
    <w:p w14:paraId="30061DA8" w14:textId="77777777" w:rsidR="003035AE" w:rsidRDefault="6BE9B5E8" w:rsidP="003035AE">
      <w:pPr>
        <w:keepNext/>
        <w:spacing w:after="0"/>
        <w:jc w:val="center"/>
      </w:pPr>
      <w:r>
        <w:rPr>
          <w:noProof/>
        </w:rPr>
        <w:drawing>
          <wp:inline distT="0" distB="0" distL="0" distR="0" wp14:anchorId="724FE41F" wp14:editId="590E0315">
            <wp:extent cx="1476624" cy="1697722"/>
            <wp:effectExtent l="0" t="0" r="0" b="0"/>
            <wp:docPr id="871841414" name="Picture 87184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841414"/>
                    <pic:cNvPicPr/>
                  </pic:nvPicPr>
                  <pic:blipFill>
                    <a:blip r:embed="rId10">
                      <a:extLst>
                        <a:ext uri="{28A0092B-C50C-407E-A947-70E740481C1C}">
                          <a14:useLocalDpi xmlns:a14="http://schemas.microsoft.com/office/drawing/2010/main" val="0"/>
                        </a:ext>
                      </a:extLst>
                    </a:blip>
                    <a:stretch>
                      <a:fillRect/>
                    </a:stretch>
                  </pic:blipFill>
                  <pic:spPr>
                    <a:xfrm>
                      <a:off x="0" y="0"/>
                      <a:ext cx="1476624" cy="1697722"/>
                    </a:xfrm>
                    <a:prstGeom prst="rect">
                      <a:avLst/>
                    </a:prstGeom>
                  </pic:spPr>
                </pic:pic>
              </a:graphicData>
            </a:graphic>
          </wp:inline>
        </w:drawing>
      </w:r>
    </w:p>
    <w:p w14:paraId="0591E034" w14:textId="5BD8B731" w:rsidR="00536125" w:rsidRDefault="003035AE" w:rsidP="00536125">
      <w:pPr>
        <w:pStyle w:val="Descripcin"/>
        <w:jc w:val="center"/>
      </w:pPr>
      <w:bookmarkStart w:id="48" w:name="_Toc200490528"/>
      <w:bookmarkStart w:id="49" w:name="_Toc200491016"/>
      <w:r>
        <w:t xml:space="preserve">Figura </w:t>
      </w:r>
      <w:fldSimple w:instr=" SEQ Figura \* ARABIC ">
        <w:r w:rsidR="00652904">
          <w:rPr>
            <w:noProof/>
          </w:rPr>
          <w:t>3</w:t>
        </w:r>
      </w:fldSimple>
      <w:r>
        <w:t xml:space="preserve"> </w:t>
      </w:r>
      <w:r w:rsidR="00536125">
        <w:t>-</w:t>
      </w:r>
      <w:r>
        <w:t xml:space="preserve"> Estructura p</w:t>
      </w:r>
      <w:r w:rsidR="00001C84">
        <w:t>or grupos de FlexSim</w:t>
      </w:r>
      <w:bookmarkEnd w:id="48"/>
      <w:bookmarkEnd w:id="49"/>
    </w:p>
    <w:p w14:paraId="2FE9D38D" w14:textId="1A73ED86" w:rsidR="003035AE" w:rsidRDefault="00536125" w:rsidP="00536125">
      <w:pPr>
        <w:keepNext/>
        <w:spacing w:after="0"/>
        <w:jc w:val="center"/>
      </w:pPr>
      <w:r w:rsidRPr="00536125">
        <w:t xml:space="preserve"> </w:t>
      </w:r>
    </w:p>
    <w:p w14:paraId="63AC11AD" w14:textId="77777777" w:rsidR="00536125" w:rsidRDefault="00536125" w:rsidP="00536125">
      <w:pPr>
        <w:keepNext/>
        <w:spacing w:after="0"/>
        <w:jc w:val="center"/>
      </w:pPr>
    </w:p>
    <w:p w14:paraId="0630D28B" w14:textId="77777777" w:rsidR="00536125" w:rsidRDefault="00536125" w:rsidP="00536125">
      <w:pPr>
        <w:keepNext/>
        <w:spacing w:after="0"/>
        <w:jc w:val="center"/>
      </w:pPr>
    </w:p>
    <w:p w14:paraId="3D9983DD" w14:textId="32D7561C" w:rsidR="6BE9B5E8" w:rsidRDefault="6BE9B5E8" w:rsidP="6BE9B5E8">
      <w:pPr>
        <w:pStyle w:val="Ttulo3"/>
        <w:rPr>
          <w:rFonts w:ascii="Calibri" w:eastAsia="Calibri" w:hAnsi="Calibri" w:cs="Calibri"/>
          <w:b/>
        </w:rPr>
      </w:pPr>
      <w:bookmarkStart w:id="50" w:name="_Toc1849054262"/>
      <w:r w:rsidRPr="65BB3AAD">
        <w:rPr>
          <w:sz w:val="28"/>
          <w:szCs w:val="28"/>
        </w:rPr>
        <w:t>Listas</w:t>
      </w:r>
      <w:bookmarkEnd w:id="50"/>
    </w:p>
    <w:p w14:paraId="6B1991FD" w14:textId="4A3482DE" w:rsidR="6BE9B5E8" w:rsidRDefault="6BE9B5E8" w:rsidP="6BE9B5E8">
      <w:pPr>
        <w:spacing w:after="0"/>
        <w:jc w:val="both"/>
        <w:rPr>
          <w:rFonts w:ascii="Calibri" w:eastAsia="Calibri" w:hAnsi="Calibri" w:cs="Calibri"/>
        </w:rPr>
      </w:pPr>
      <w:r w:rsidRPr="6BE9B5E8">
        <w:rPr>
          <w:rFonts w:ascii="Calibri" w:eastAsia="Calibri" w:hAnsi="Calibri" w:cs="Calibri"/>
        </w:rPr>
        <w:t>Las listas en Flexsim actúan como colas o almacenes temporales de ítems o tareas, permitiendo una gestión dinámica del flujo de trabajo y del inventario en proceso. Los objetos son empujados a las listas y extraídos de ellas por los Process Flows o AGVs según sea necesario.</w:t>
      </w:r>
    </w:p>
    <w:p w14:paraId="3450FDBE" w14:textId="025F4D76" w:rsidR="6BE9B5E8" w:rsidRDefault="6BE9B5E8" w:rsidP="6BE9B5E8">
      <w:pPr>
        <w:pStyle w:val="Ttulo5"/>
        <w:rPr>
          <w:rFonts w:ascii="Calibri" w:eastAsia="Calibri" w:hAnsi="Calibri" w:cs="Calibri"/>
        </w:rPr>
      </w:pPr>
      <w:r w:rsidRPr="6BE9B5E8">
        <w:t>Elementos Utilizados</w:t>
      </w:r>
    </w:p>
    <w:p w14:paraId="0CE44D6B" w14:textId="2F705B6E" w:rsidR="6BE9B5E8" w:rsidRDefault="6BE9B5E8" w:rsidP="008F49B8">
      <w:pPr>
        <w:pStyle w:val="Prrafodelista"/>
        <w:numPr>
          <w:ilvl w:val="0"/>
          <w:numId w:val="69"/>
        </w:numPr>
        <w:spacing w:after="0"/>
        <w:jc w:val="both"/>
        <w:rPr>
          <w:rFonts w:ascii="Calibri" w:eastAsia="Calibri" w:hAnsi="Calibri" w:cs="Calibri"/>
        </w:rPr>
      </w:pPr>
      <w:r w:rsidRPr="6BE9B5E8">
        <w:rPr>
          <w:rFonts w:ascii="Consolas" w:eastAsia="Consolas" w:hAnsi="Consolas" w:cs="Consolas"/>
          <w:b/>
          <w:bCs/>
        </w:rPr>
        <w:t>ListaMateriasPrimas</w:t>
      </w:r>
      <w:r w:rsidRPr="6BE9B5E8">
        <w:rPr>
          <w:rFonts w:ascii="Calibri" w:eastAsia="Calibri" w:hAnsi="Calibri" w:cs="Calibri"/>
        </w:rPr>
        <w:t>: Almacena los ítems de materia prima disponibles en el almacén, organizados por tipo y ubicación. Los AGVs consultan esta lista para recoger los componentes necesarios para el ensamblaje.</w:t>
      </w:r>
    </w:p>
    <w:p w14:paraId="1DDA7A4E" w14:textId="778BA7FA" w:rsidR="6BE9B5E8" w:rsidRDefault="6BE9B5E8" w:rsidP="008F49B8">
      <w:pPr>
        <w:pStyle w:val="Prrafodelista"/>
        <w:numPr>
          <w:ilvl w:val="0"/>
          <w:numId w:val="68"/>
        </w:numPr>
        <w:spacing w:after="0"/>
        <w:jc w:val="both"/>
        <w:rPr>
          <w:rFonts w:ascii="Calibri" w:eastAsia="Calibri" w:hAnsi="Calibri" w:cs="Calibri"/>
        </w:rPr>
      </w:pPr>
      <w:r w:rsidRPr="6BE9B5E8">
        <w:rPr>
          <w:rFonts w:ascii="Consolas" w:eastAsia="Consolas" w:hAnsi="Consolas" w:cs="Consolas"/>
          <w:b/>
          <w:bCs/>
        </w:rPr>
        <w:t>ListaConsolasTerminadas</w:t>
      </w:r>
      <w:r w:rsidRPr="6BE9B5E8">
        <w:rPr>
          <w:rFonts w:ascii="Calibri" w:eastAsia="Calibri" w:hAnsi="Calibri" w:cs="Calibri"/>
        </w:rPr>
        <w:t>: Contiene las consolas completas que han finalizado su proceso de ensamblaje y están a la espera de ser transportadas al almacén de producto acabado o expedidas.</w:t>
      </w:r>
    </w:p>
    <w:p w14:paraId="1CF9E4E5" w14:textId="0E3E129B" w:rsidR="6BE9B5E8" w:rsidRDefault="6BE9B5E8" w:rsidP="6BE9B5E8">
      <w:pPr>
        <w:spacing w:after="0"/>
        <w:jc w:val="both"/>
        <w:rPr>
          <w:rFonts w:ascii="Calibri" w:eastAsia="Calibri" w:hAnsi="Calibri" w:cs="Calibri"/>
        </w:rPr>
      </w:pPr>
    </w:p>
    <w:p w14:paraId="43097588" w14:textId="77777777" w:rsidR="00001C84" w:rsidRDefault="6BE9B5E8" w:rsidP="00001C84">
      <w:pPr>
        <w:keepNext/>
        <w:spacing w:after="0"/>
        <w:jc w:val="center"/>
      </w:pPr>
      <w:r>
        <w:rPr>
          <w:noProof/>
        </w:rPr>
        <w:drawing>
          <wp:inline distT="0" distB="0" distL="0" distR="0" wp14:anchorId="564916C0" wp14:editId="76C84B71">
            <wp:extent cx="1408696" cy="543017"/>
            <wp:effectExtent l="0" t="0" r="0" b="0"/>
            <wp:docPr id="1089140413" name="Picture 108914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40413"/>
                    <pic:cNvPicPr/>
                  </pic:nvPicPr>
                  <pic:blipFill>
                    <a:blip r:embed="rId11">
                      <a:extLst>
                        <a:ext uri="{28A0092B-C50C-407E-A947-70E740481C1C}">
                          <a14:useLocalDpi xmlns:a14="http://schemas.microsoft.com/office/drawing/2010/main" val="0"/>
                        </a:ext>
                      </a:extLst>
                    </a:blip>
                    <a:stretch>
                      <a:fillRect/>
                    </a:stretch>
                  </pic:blipFill>
                  <pic:spPr>
                    <a:xfrm>
                      <a:off x="0" y="0"/>
                      <a:ext cx="1408696" cy="543017"/>
                    </a:xfrm>
                    <a:prstGeom prst="rect">
                      <a:avLst/>
                    </a:prstGeom>
                  </pic:spPr>
                </pic:pic>
              </a:graphicData>
            </a:graphic>
          </wp:inline>
        </w:drawing>
      </w:r>
    </w:p>
    <w:p w14:paraId="7A822EC6" w14:textId="3CD7999B" w:rsidR="6BE9B5E8" w:rsidRDefault="00001C84" w:rsidP="00C3740A">
      <w:pPr>
        <w:pStyle w:val="Descripcin"/>
        <w:jc w:val="center"/>
      </w:pPr>
      <w:bookmarkStart w:id="51" w:name="_Toc200490529"/>
      <w:bookmarkStart w:id="52" w:name="_Toc200491017"/>
      <w:r>
        <w:t xml:space="preserve">Figura </w:t>
      </w:r>
      <w:fldSimple w:instr=" SEQ Figura \* ARABIC ">
        <w:r w:rsidR="00652904">
          <w:rPr>
            <w:noProof/>
          </w:rPr>
          <w:t>4</w:t>
        </w:r>
        <w:bookmarkEnd w:id="51"/>
      </w:fldSimple>
      <w:r w:rsidR="00536125">
        <w:t xml:space="preserve"> - </w:t>
      </w:r>
      <w:r w:rsidR="00536125" w:rsidRPr="00526A4A">
        <w:t>Estructura por listas en FlexSim</w:t>
      </w:r>
      <w:bookmarkEnd w:id="52"/>
    </w:p>
    <w:p w14:paraId="5194A1A0" w14:textId="39B18BBE" w:rsidR="6BE9B5E8" w:rsidRDefault="6BE9B5E8" w:rsidP="6BE9B5E8">
      <w:pPr>
        <w:pStyle w:val="Ttulo3"/>
        <w:rPr>
          <w:rFonts w:ascii="Calibri" w:eastAsia="Calibri" w:hAnsi="Calibri" w:cs="Calibri"/>
          <w:b/>
        </w:rPr>
      </w:pPr>
      <w:bookmarkStart w:id="53" w:name="_Toc1128769502"/>
      <w:r w:rsidRPr="65BB3AAD">
        <w:rPr>
          <w:sz w:val="28"/>
          <w:szCs w:val="28"/>
        </w:rPr>
        <w:t>Tablas</w:t>
      </w:r>
      <w:bookmarkEnd w:id="53"/>
    </w:p>
    <w:p w14:paraId="5D75A1CB" w14:textId="22565C87" w:rsidR="6BE9B5E8" w:rsidRDefault="6BE9B5E8" w:rsidP="6BE9B5E8">
      <w:pPr>
        <w:spacing w:after="0"/>
        <w:jc w:val="both"/>
        <w:rPr>
          <w:rFonts w:ascii="Calibri" w:eastAsia="Calibri" w:hAnsi="Calibri" w:cs="Calibri"/>
        </w:rPr>
      </w:pPr>
      <w:r w:rsidRPr="6BE9B5E8">
        <w:rPr>
          <w:rFonts w:ascii="Calibri" w:eastAsia="Calibri" w:hAnsi="Calibri" w:cs="Calibri"/>
        </w:rPr>
        <w:t>Las tablas son estructuras de datos bidimensionales que permiten almacenar información configurada, datos maestros o datos históricos. Son cruciales para la parametrización del modelo y la toma de decisiones basada en datos.</w:t>
      </w:r>
    </w:p>
    <w:p w14:paraId="1B88D2A1" w14:textId="4A36769F" w:rsidR="6BE9B5E8" w:rsidRDefault="6BE9B5E8" w:rsidP="6BE9B5E8">
      <w:pPr>
        <w:pStyle w:val="Ttulo5"/>
        <w:rPr>
          <w:rFonts w:ascii="Calibri" w:eastAsia="Calibri" w:hAnsi="Calibri" w:cs="Calibri"/>
        </w:rPr>
      </w:pPr>
      <w:r w:rsidRPr="6BE9B5E8">
        <w:t>Elementos Utilizados</w:t>
      </w:r>
    </w:p>
    <w:p w14:paraId="67FA8377" w14:textId="145FBE69" w:rsidR="6BE9B5E8" w:rsidRDefault="6BE9B5E8" w:rsidP="008F49B8">
      <w:pPr>
        <w:pStyle w:val="Prrafodelista"/>
        <w:numPr>
          <w:ilvl w:val="0"/>
          <w:numId w:val="67"/>
        </w:numPr>
        <w:spacing w:after="0"/>
        <w:jc w:val="both"/>
        <w:rPr>
          <w:rFonts w:ascii="Calibri" w:eastAsia="Calibri" w:hAnsi="Calibri" w:cs="Calibri"/>
        </w:rPr>
      </w:pPr>
      <w:r w:rsidRPr="6BE9B5E8">
        <w:rPr>
          <w:rFonts w:ascii="Consolas" w:eastAsia="Consolas" w:hAnsi="Consolas" w:cs="Consolas"/>
          <w:b/>
          <w:bCs/>
        </w:rPr>
        <w:t>OrdenesPedidosMateriasPrimas</w:t>
      </w:r>
      <w:r w:rsidRPr="6BE9B5E8">
        <w:rPr>
          <w:rFonts w:ascii="Calibri" w:eastAsia="Calibri" w:hAnsi="Calibri" w:cs="Calibri"/>
        </w:rPr>
        <w:t>: Almacena los detalles de los pedidos de componentes individuales necesarios para la producción, incluyendo tipo de material, cantidad y prioridad.</w:t>
      </w:r>
    </w:p>
    <w:p w14:paraId="3A2592DD" w14:textId="7CEEED15" w:rsidR="6BE9B5E8" w:rsidRDefault="6BE9B5E8" w:rsidP="008F49B8">
      <w:pPr>
        <w:pStyle w:val="Prrafodelista"/>
        <w:numPr>
          <w:ilvl w:val="0"/>
          <w:numId w:val="66"/>
        </w:numPr>
        <w:spacing w:after="0"/>
        <w:jc w:val="both"/>
        <w:rPr>
          <w:rFonts w:ascii="Calibri" w:eastAsia="Calibri" w:hAnsi="Calibri" w:cs="Calibri"/>
        </w:rPr>
      </w:pPr>
      <w:r w:rsidRPr="6BE9B5E8">
        <w:rPr>
          <w:rFonts w:ascii="Consolas" w:eastAsia="Consolas" w:hAnsi="Consolas" w:cs="Consolas"/>
          <w:b/>
          <w:bCs/>
        </w:rPr>
        <w:t>OrdenesConsolasAcabadas</w:t>
      </w:r>
      <w:r w:rsidRPr="6BE9B5E8">
        <w:rPr>
          <w:rFonts w:ascii="Calibri" w:eastAsia="Calibri" w:hAnsi="Calibri" w:cs="Calibri"/>
        </w:rPr>
        <w:t>: Contiene las órdenes de compra o expedición de las consolas terminadas, detallando los SKUs específicos de cada consola y las cantidades requeridas. Como se mencionó, esta tabla se puede transformar a partir del historial de pedidos (</w:t>
      </w:r>
      <w:r w:rsidRPr="6BE9B5E8">
        <w:rPr>
          <w:rFonts w:ascii="Consolas" w:eastAsia="Consolas" w:hAnsi="Consolas" w:cs="Consolas"/>
        </w:rPr>
        <w:t>AggregatedOrders</w:t>
      </w:r>
      <w:r w:rsidRPr="6BE9B5E8">
        <w:rPr>
          <w:rFonts w:ascii="Calibri" w:eastAsia="Calibri" w:hAnsi="Calibri" w:cs="Calibri"/>
        </w:rPr>
        <w:t>).</w:t>
      </w:r>
    </w:p>
    <w:p w14:paraId="5776A15A" w14:textId="5304FFDA" w:rsidR="6BE9B5E8" w:rsidRDefault="6BE9B5E8" w:rsidP="008F49B8">
      <w:pPr>
        <w:pStyle w:val="Prrafodelista"/>
        <w:numPr>
          <w:ilvl w:val="0"/>
          <w:numId w:val="65"/>
        </w:numPr>
        <w:spacing w:after="0"/>
        <w:jc w:val="both"/>
        <w:rPr>
          <w:rFonts w:ascii="Calibri" w:eastAsia="Calibri" w:hAnsi="Calibri" w:cs="Calibri"/>
        </w:rPr>
      </w:pPr>
      <w:r w:rsidRPr="6BE9B5E8">
        <w:rPr>
          <w:rFonts w:ascii="Consolas" w:eastAsia="Consolas" w:hAnsi="Consolas" w:cs="Consolas"/>
          <w:b/>
          <w:bCs/>
        </w:rPr>
        <w:t>OrdenesProduccion</w:t>
      </w:r>
      <w:r w:rsidRPr="6BE9B5E8">
        <w:rPr>
          <w:rFonts w:ascii="Calibri" w:eastAsia="Calibri" w:hAnsi="Calibri" w:cs="Calibri"/>
        </w:rPr>
        <w:t>: Define los planes de producción internos, especificando qué SKUs de consolas deben fabricarse, en qué cantidades y en qué periodos. Esta tabla puede ser la fuente para la lógica de reconfiguración de la planta.</w:t>
      </w:r>
    </w:p>
    <w:p w14:paraId="6698B394" w14:textId="1B3CFFF8" w:rsidR="6BE9B5E8" w:rsidRDefault="6BE9B5E8" w:rsidP="6BE9B5E8">
      <w:pPr>
        <w:pStyle w:val="Prrafodelista"/>
        <w:spacing w:after="0"/>
        <w:ind w:left="1080"/>
        <w:jc w:val="both"/>
        <w:rPr>
          <w:rFonts w:ascii="Calibri" w:eastAsia="Calibri" w:hAnsi="Calibri" w:cs="Calibri"/>
        </w:rPr>
      </w:pPr>
    </w:p>
    <w:p w14:paraId="5FD4993A" w14:textId="2930E443" w:rsidR="6BE9B5E8" w:rsidRDefault="6BE9B5E8" w:rsidP="00536125">
      <w:pPr>
        <w:keepNext/>
        <w:jc w:val="center"/>
      </w:pPr>
      <w:r>
        <w:rPr>
          <w:noProof/>
        </w:rPr>
        <w:drawing>
          <wp:inline distT="0" distB="0" distL="0" distR="0" wp14:anchorId="3B774B39" wp14:editId="59BDDAB6">
            <wp:extent cx="1322167" cy="1571910"/>
            <wp:effectExtent l="0" t="0" r="0" b="0"/>
            <wp:docPr id="980289313" name="Picture 98028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322167" cy="1571910"/>
                    </a:xfrm>
                    <a:prstGeom prst="rect">
                      <a:avLst/>
                    </a:prstGeom>
                  </pic:spPr>
                </pic:pic>
              </a:graphicData>
            </a:graphic>
          </wp:inline>
        </w:drawing>
      </w:r>
      <w:bookmarkStart w:id="54" w:name="_Toc200490530"/>
    </w:p>
    <w:p w14:paraId="6CCDD2D9" w14:textId="08154240" w:rsidR="6BE9B5E8" w:rsidRDefault="00536125" w:rsidP="00536125">
      <w:pPr>
        <w:pStyle w:val="Descripcin"/>
        <w:jc w:val="center"/>
      </w:pPr>
      <w:bookmarkStart w:id="55" w:name="_Toc200491018"/>
      <w:bookmarkEnd w:id="54"/>
      <w:r>
        <w:t xml:space="preserve">Figura </w:t>
      </w:r>
      <w:fldSimple w:instr=" SEQ Figura \* ARABIC ">
        <w:r>
          <w:rPr>
            <w:noProof/>
          </w:rPr>
          <w:t>5</w:t>
        </w:r>
      </w:fldSimple>
      <w:r>
        <w:t xml:space="preserve"> - </w:t>
      </w:r>
      <w:r w:rsidRPr="006C3CBB">
        <w:t>Estructura por tablas en FlexSim</w:t>
      </w:r>
      <w:bookmarkEnd w:id="55"/>
    </w:p>
    <w:p w14:paraId="03E294BD" w14:textId="50F4088F" w:rsidR="6BE9B5E8" w:rsidRDefault="6BE9B5E8" w:rsidP="6BE9B5E8">
      <w:pPr>
        <w:pStyle w:val="Ttulo2"/>
        <w:rPr>
          <w:sz w:val="36"/>
          <w:szCs w:val="36"/>
        </w:rPr>
      </w:pPr>
      <w:bookmarkStart w:id="56" w:name="_Toc195379122"/>
      <w:r w:rsidRPr="65BB3AAD">
        <w:rPr>
          <w:sz w:val="36"/>
          <w:szCs w:val="36"/>
        </w:rPr>
        <w:t>Lógica de la Planta: Diagrama de Procesos a Alto Nivel</w:t>
      </w:r>
      <w:bookmarkEnd w:id="56"/>
    </w:p>
    <w:p w14:paraId="02084A41" w14:textId="5C162C54" w:rsidR="6BE9B5E8" w:rsidRDefault="6BE9B5E8" w:rsidP="6BE9B5E8">
      <w:pPr>
        <w:spacing w:before="240" w:after="240"/>
        <w:jc w:val="both"/>
      </w:pPr>
      <w:r w:rsidRPr="6BE9B5E8">
        <w:rPr>
          <w:rFonts w:ascii="Calibri" w:eastAsia="Calibri" w:hAnsi="Calibri" w:cs="Calibri"/>
        </w:rPr>
        <w:t xml:space="preserve">La </w:t>
      </w:r>
      <w:r w:rsidRPr="6BE9B5E8">
        <w:rPr>
          <w:rFonts w:ascii="Calibri" w:eastAsia="Calibri" w:hAnsi="Calibri" w:cs="Calibri"/>
          <w:b/>
          <w:bCs/>
        </w:rPr>
        <w:t>lógica de la planta FAIN</w:t>
      </w:r>
      <w:r w:rsidRPr="6BE9B5E8">
        <w:rPr>
          <w:rFonts w:ascii="Calibri" w:eastAsia="Calibri" w:hAnsi="Calibri" w:cs="Calibri"/>
        </w:rPr>
        <w:t xml:space="preserve"> se articula como un flujo de procesos de alto nivel, que representa la interacción autónoma entre los subsistemas principales de la fábrica. Este esquema conceptualiza la secuencia operativa y la toma de decisiones clave:</w:t>
      </w:r>
    </w:p>
    <w:p w14:paraId="0AA367E6" w14:textId="6B4752B4"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t>Generación de Órdenes de Producción:</w:t>
      </w:r>
      <w:r w:rsidRPr="6BE9B5E8">
        <w:rPr>
          <w:rFonts w:ascii="Calibri" w:eastAsia="Calibri" w:hAnsi="Calibri" w:cs="Calibri"/>
        </w:rPr>
        <w:t xml:space="preserve"> Recibe o crea las demandas de videoconsolas, impulsando todo el ciclo productivo.</w:t>
      </w:r>
    </w:p>
    <w:p w14:paraId="5544EE6D" w14:textId="765BAF88"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t>Gestión de Inventario de Materias Primas:</w:t>
      </w:r>
      <w:r w:rsidRPr="6BE9B5E8">
        <w:rPr>
          <w:rFonts w:ascii="Calibri" w:eastAsia="Calibri" w:hAnsi="Calibri" w:cs="Calibri"/>
        </w:rPr>
        <w:t xml:space="preserve"> Controla la disponibilidad y el flujo de los componentes preensamblados al inicio del proceso.</w:t>
      </w:r>
    </w:p>
    <w:p w14:paraId="2C3BE449" w14:textId="766890A2"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t>Solicitud y Transporte de Materias Primas (AGVs):</w:t>
      </w:r>
      <w:r w:rsidRPr="6BE9B5E8">
        <w:rPr>
          <w:rFonts w:ascii="Calibri" w:eastAsia="Calibri" w:hAnsi="Calibri" w:cs="Calibri"/>
        </w:rPr>
        <w:t xml:space="preserve"> Activa la flota de AGVs para mover los componentes desde el almacén a las estaciones de ensamblaje.</w:t>
      </w:r>
    </w:p>
    <w:p w14:paraId="3DB4BA6A" w14:textId="3EEBAFE0"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t>Proceso de Ensamblaje:</w:t>
      </w:r>
      <w:r w:rsidRPr="6BE9B5E8">
        <w:rPr>
          <w:rFonts w:ascii="Calibri" w:eastAsia="Calibri" w:hAnsi="Calibri" w:cs="Calibri"/>
        </w:rPr>
        <w:t xml:space="preserve"> Representa las operaciones de fabricación realizadas por robots y asistidas por sistemas de visión artificial.</w:t>
      </w:r>
    </w:p>
    <w:p w14:paraId="35D4DBCE" w14:textId="5A406458"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lastRenderedPageBreak/>
        <w:t>Solicitud y Transporte de Productos Ensamblados (AGVs):</w:t>
      </w:r>
      <w:r w:rsidRPr="6BE9B5E8">
        <w:rPr>
          <w:rFonts w:ascii="Calibri" w:eastAsia="Calibri" w:hAnsi="Calibri" w:cs="Calibri"/>
        </w:rPr>
        <w:t xml:space="preserve"> Dirige a los AGVs para trasladar las consolas terminadas al almacén de producto acabado.</w:t>
      </w:r>
    </w:p>
    <w:p w14:paraId="7C66D583" w14:textId="54E10620"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t>Almacén de Producto Acabado:</w:t>
      </w:r>
      <w:r w:rsidRPr="6BE9B5E8">
        <w:rPr>
          <w:rFonts w:ascii="Calibri" w:eastAsia="Calibri" w:hAnsi="Calibri" w:cs="Calibri"/>
        </w:rPr>
        <w:t xml:space="preserve"> Almacena y gestiona las consolas finalizadas antes de su expedición.</w:t>
      </w:r>
    </w:p>
    <w:p w14:paraId="75E80F26" w14:textId="19084A54" w:rsidR="6BE9B5E8" w:rsidRDefault="6BE9B5E8" w:rsidP="008F49B8">
      <w:pPr>
        <w:pStyle w:val="Prrafodelista"/>
        <w:numPr>
          <w:ilvl w:val="0"/>
          <w:numId w:val="64"/>
        </w:numPr>
        <w:spacing w:after="0"/>
        <w:jc w:val="both"/>
        <w:rPr>
          <w:rFonts w:ascii="Calibri" w:eastAsia="Calibri" w:hAnsi="Calibri" w:cs="Calibri"/>
        </w:rPr>
      </w:pPr>
      <w:r w:rsidRPr="6BE9B5E8">
        <w:rPr>
          <w:rFonts w:ascii="Calibri" w:eastAsia="Calibri" w:hAnsi="Calibri" w:cs="Calibri"/>
          <w:b/>
          <w:bCs/>
        </w:rPr>
        <w:t>Monitorización y Reconfiguración de Línea:</w:t>
      </w:r>
      <w:r w:rsidRPr="6BE9B5E8">
        <w:rPr>
          <w:rFonts w:ascii="Calibri" w:eastAsia="Calibri" w:hAnsi="Calibri" w:cs="Calibri"/>
        </w:rPr>
        <w:t xml:space="preserve"> Un módulo transversal que recopila KPIs en tiempo real y gestiona la adaptación dinámica de la producción a la demanda.</w:t>
      </w:r>
    </w:p>
    <w:p w14:paraId="3BAA61B1" w14:textId="153AD7D7" w:rsidR="65BB3AAD" w:rsidRDefault="65BB3AAD" w:rsidP="65BB3AAD"/>
    <w:p w14:paraId="25B8760D" w14:textId="17A25C4F" w:rsidR="65BB3AAD" w:rsidRDefault="65BB3AAD"/>
    <w:p w14:paraId="502C3B3D" w14:textId="641E6588" w:rsidR="6BE9B5E8" w:rsidRDefault="6BE9B5E8" w:rsidP="6BE9B5E8"/>
    <w:p w14:paraId="316F2E1D" w14:textId="74C8D0B8" w:rsidR="6BE9B5E8" w:rsidRDefault="6BE9B5E8" w:rsidP="65BB3AAD">
      <w:pPr>
        <w:pStyle w:val="Ttulo1"/>
        <w:rPr>
          <w:rFonts w:ascii="Calibri" w:eastAsia="Calibri" w:hAnsi="Calibri" w:cs="Calibri"/>
          <w:sz w:val="48"/>
          <w:szCs w:val="48"/>
        </w:rPr>
      </w:pPr>
      <w:bookmarkStart w:id="57" w:name="_Toc2067657100"/>
      <w:r w:rsidRPr="65BB3AAD">
        <w:rPr>
          <w:sz w:val="48"/>
          <w:szCs w:val="48"/>
        </w:rPr>
        <w:t>Planificación y Gestión del Proyecto</w:t>
      </w:r>
      <w:bookmarkEnd w:id="57"/>
    </w:p>
    <w:p w14:paraId="21FB2334" w14:textId="02D6026B" w:rsidR="6BE9B5E8" w:rsidRDefault="6BE9B5E8" w:rsidP="6BE9B5E8">
      <w:pPr>
        <w:spacing w:before="240" w:after="240"/>
        <w:jc w:val="both"/>
      </w:pPr>
      <w:r w:rsidRPr="6BE9B5E8">
        <w:rPr>
          <w:rFonts w:ascii="Calibri" w:eastAsia="Calibri" w:hAnsi="Calibri" w:cs="Calibri"/>
        </w:rPr>
        <w:t>La gestión eficaz de este proyecto fue crucial para transformar una visión de automatización en una simulación funcional y bien documentada. A continuación, se detalla el plan de implementación, las fases clave, y cómo se abordaron los retos encontrados.</w:t>
      </w:r>
    </w:p>
    <w:p w14:paraId="7734B4FA" w14:textId="2F144AB6" w:rsidR="6BE9B5E8" w:rsidRDefault="6BE9B5E8"/>
    <w:p w14:paraId="7FAF0C6C" w14:textId="6249C4E0" w:rsidR="6BE9B5E8" w:rsidRDefault="6BE9B5E8" w:rsidP="6BE9B5E8">
      <w:pPr>
        <w:pStyle w:val="Ttulo3"/>
        <w:spacing w:before="281" w:after="281"/>
        <w:rPr>
          <w:rFonts w:ascii="Calibri" w:eastAsia="Calibri" w:hAnsi="Calibri" w:cs="Calibri"/>
          <w:sz w:val="28"/>
          <w:szCs w:val="28"/>
        </w:rPr>
      </w:pPr>
      <w:bookmarkStart w:id="58" w:name="_Toc362498009"/>
      <w:r w:rsidRPr="6BE9B5E8">
        <w:rPr>
          <w:rFonts w:ascii="Calibri" w:eastAsia="Calibri" w:hAnsi="Calibri" w:cs="Calibri"/>
          <w:sz w:val="28"/>
          <w:szCs w:val="28"/>
        </w:rPr>
        <w:t>Plan Detallado de Implementación</w:t>
      </w:r>
      <w:bookmarkEnd w:id="58"/>
    </w:p>
    <w:p w14:paraId="7210B6BF" w14:textId="5CA8B5AF" w:rsidR="6BE9B5E8" w:rsidRDefault="6BE9B5E8" w:rsidP="4AFD75B1">
      <w:pPr>
        <w:spacing w:before="240" w:after="240"/>
        <w:jc w:val="both"/>
      </w:pPr>
      <w:r w:rsidRPr="6BE9B5E8">
        <w:rPr>
          <w:rFonts w:ascii="Calibri" w:eastAsia="Calibri" w:hAnsi="Calibri" w:cs="Calibri"/>
        </w:rPr>
        <w:t>Nuestro proyecto de simulación de la planta de ensamblaje de videoconsolas retro se desarrolló a través de una serie de fases interconectadas, cada una con objetivos claros y entregables específicos:</w:t>
      </w:r>
    </w:p>
    <w:p w14:paraId="201B2C69" w14:textId="17FB5626" w:rsidR="6BE9B5E8" w:rsidRDefault="6BE9B5E8" w:rsidP="4AFD75B1">
      <w:pPr>
        <w:pStyle w:val="Prrafodelista"/>
        <w:numPr>
          <w:ilvl w:val="0"/>
          <w:numId w:val="83"/>
        </w:numPr>
        <w:spacing w:after="0"/>
        <w:jc w:val="both"/>
        <w:rPr>
          <w:rFonts w:ascii="Calibri" w:eastAsia="Calibri" w:hAnsi="Calibri" w:cs="Calibri"/>
        </w:rPr>
      </w:pPr>
      <w:r w:rsidRPr="6BE9B5E8">
        <w:rPr>
          <w:rFonts w:ascii="Calibri" w:eastAsia="Calibri" w:hAnsi="Calibri" w:cs="Calibri"/>
          <w:b/>
          <w:bCs/>
        </w:rPr>
        <w:t>1. Definición de Requisitos (Semanas 1-2):</w:t>
      </w:r>
      <w:r w:rsidRPr="6BE9B5E8">
        <w:rPr>
          <w:rFonts w:ascii="Calibri" w:eastAsia="Calibri" w:hAnsi="Calibri" w:cs="Calibri"/>
        </w:rPr>
        <w:t xml:space="preserve"> Esta fase inicial se centró en comprender a fondo el alcance del proyecto. Definimos las especificaciones funcionales de la planta (número de líneas, tipos de AGV, capacidades de los robots), los componentes a ensamblar (base, placa, pantalla, tapa), y los flujos de material. Se investigaron las funcionalidades de Flexsim para asegurar que la herramienta soportara nuestras necesidades de simulación.</w:t>
      </w:r>
    </w:p>
    <w:p w14:paraId="01C3E102" w14:textId="3BD4B87A" w:rsidR="6BE9B5E8" w:rsidRDefault="6BE9B5E8" w:rsidP="4AFD75B1">
      <w:pPr>
        <w:pStyle w:val="Prrafodelista"/>
        <w:spacing w:after="0"/>
        <w:jc w:val="both"/>
        <w:rPr>
          <w:rFonts w:ascii="Calibri" w:eastAsia="Calibri" w:hAnsi="Calibri" w:cs="Calibri"/>
        </w:rPr>
      </w:pPr>
    </w:p>
    <w:p w14:paraId="3BD2687D" w14:textId="7DA44112" w:rsidR="6BE9B5E8" w:rsidRDefault="6BE9B5E8" w:rsidP="4AFD75B1">
      <w:pPr>
        <w:pStyle w:val="Prrafodelista"/>
        <w:numPr>
          <w:ilvl w:val="0"/>
          <w:numId w:val="83"/>
        </w:numPr>
        <w:spacing w:after="0"/>
        <w:jc w:val="both"/>
        <w:rPr>
          <w:rFonts w:ascii="Calibri" w:eastAsia="Calibri" w:hAnsi="Calibri" w:cs="Calibri"/>
        </w:rPr>
      </w:pPr>
      <w:r w:rsidRPr="6BE9B5E8">
        <w:rPr>
          <w:rFonts w:ascii="Calibri" w:eastAsia="Calibri" w:hAnsi="Calibri" w:cs="Calibri"/>
          <w:b/>
          <w:bCs/>
        </w:rPr>
        <w:t>2. Diseño Conceptual (Semanas 3-4):</w:t>
      </w:r>
      <w:r w:rsidRPr="6BE9B5E8">
        <w:rPr>
          <w:rFonts w:ascii="Calibri" w:eastAsia="Calibri" w:hAnsi="Calibri" w:cs="Calibri"/>
        </w:rPr>
        <w:t xml:space="preserve"> Con los requisitos claros, pasamos a diseñar la arquitectura general de la planta. Esto incluyó la distribución del </w:t>
      </w:r>
      <w:r w:rsidRPr="6BE9B5E8">
        <w:rPr>
          <w:rFonts w:ascii="Calibri" w:eastAsia="Calibri" w:hAnsi="Calibri" w:cs="Calibri"/>
          <w:i/>
          <w:iCs/>
        </w:rPr>
        <w:t>layout</w:t>
      </w:r>
      <w:r w:rsidRPr="6BE9B5E8">
        <w:rPr>
          <w:rFonts w:ascii="Calibri" w:eastAsia="Calibri" w:hAnsi="Calibri" w:cs="Calibri"/>
        </w:rPr>
        <w:t xml:space="preserve"> de las instalaciones (almacén de materias primas, zona de ensamblaje, almacén de producto terminado), la identificación de los tipos de objetos en Flexsim a utilizar (fuentes, colas, procesadores, AGV, etc.), y la definición de la lógica de control a alto nivel para el movimiento de los AGV y las operaciones de ensamblaje.</w:t>
      </w:r>
    </w:p>
    <w:p w14:paraId="32FF8935" w14:textId="7EF48CCE" w:rsidR="6BE9B5E8" w:rsidRDefault="6BE9B5E8" w:rsidP="6BE9B5E8">
      <w:pPr>
        <w:pStyle w:val="Prrafodelista"/>
        <w:spacing w:after="0"/>
        <w:rPr>
          <w:rFonts w:ascii="Calibri" w:eastAsia="Calibri" w:hAnsi="Calibri" w:cs="Calibri"/>
        </w:rPr>
      </w:pPr>
    </w:p>
    <w:p w14:paraId="7F4AB424" w14:textId="50573F37" w:rsidR="6BE9B5E8" w:rsidRDefault="6BE9B5E8" w:rsidP="4AFD75B1">
      <w:pPr>
        <w:pStyle w:val="Prrafodelista"/>
        <w:numPr>
          <w:ilvl w:val="0"/>
          <w:numId w:val="83"/>
        </w:numPr>
        <w:spacing w:after="0"/>
        <w:jc w:val="both"/>
        <w:rPr>
          <w:rFonts w:ascii="Calibri" w:eastAsia="Calibri" w:hAnsi="Calibri" w:cs="Calibri"/>
        </w:rPr>
      </w:pPr>
      <w:r w:rsidRPr="6BE9B5E8">
        <w:rPr>
          <w:rFonts w:ascii="Calibri" w:eastAsia="Calibri" w:hAnsi="Calibri" w:cs="Calibri"/>
          <w:b/>
          <w:bCs/>
        </w:rPr>
        <w:t>3. Implementación en Flexsim (Semanas 5-10):</w:t>
      </w:r>
      <w:r w:rsidRPr="6BE9B5E8">
        <w:rPr>
          <w:rFonts w:ascii="Calibri" w:eastAsia="Calibri" w:hAnsi="Calibri" w:cs="Calibri"/>
        </w:rPr>
        <w:t xml:space="preserve"> Esta fue la fase de desarrollo principal. Se construyó el modelo 3D de la planta en Flexsim, se configuraron los objetos, se programaron las lógicas de control para los AGV (caminos, estaciones de carga, reglas de envío), los robots de ensamblaje (tiempos de proceso, lógica de conexión), y la simulación del sistema de visión (mediante decisiones y retrasos). Se crearon las animaciones básicas para visualizar el flujo.</w:t>
      </w:r>
    </w:p>
    <w:p w14:paraId="21AB9F2B" w14:textId="0CE5B434" w:rsidR="6BE9B5E8" w:rsidRDefault="6BE9B5E8" w:rsidP="6BE9B5E8">
      <w:pPr>
        <w:pStyle w:val="Prrafodelista"/>
        <w:spacing w:after="0"/>
        <w:rPr>
          <w:rFonts w:ascii="Calibri" w:eastAsia="Calibri" w:hAnsi="Calibri" w:cs="Calibri"/>
        </w:rPr>
      </w:pPr>
    </w:p>
    <w:p w14:paraId="0914D5E6" w14:textId="35465ED7" w:rsidR="6BE9B5E8" w:rsidRDefault="6BE9B5E8" w:rsidP="4AFD75B1">
      <w:pPr>
        <w:pStyle w:val="Prrafodelista"/>
        <w:numPr>
          <w:ilvl w:val="0"/>
          <w:numId w:val="83"/>
        </w:numPr>
        <w:spacing w:after="0"/>
        <w:jc w:val="both"/>
        <w:rPr>
          <w:rFonts w:ascii="Calibri" w:eastAsia="Calibri" w:hAnsi="Calibri" w:cs="Calibri"/>
        </w:rPr>
      </w:pPr>
      <w:r w:rsidRPr="6BE9B5E8">
        <w:rPr>
          <w:rFonts w:ascii="Calibri" w:eastAsia="Calibri" w:hAnsi="Calibri" w:cs="Calibri"/>
          <w:b/>
          <w:bCs/>
        </w:rPr>
        <w:lastRenderedPageBreak/>
        <w:t>4. Pruebas y Validación (Semanas 11-12):</w:t>
      </w:r>
      <w:r w:rsidRPr="6BE9B5E8">
        <w:rPr>
          <w:rFonts w:ascii="Calibri" w:eastAsia="Calibri" w:hAnsi="Calibri" w:cs="Calibri"/>
        </w:rPr>
        <w:t xml:space="preserve"> Una vez implementado el modelo, se realizaron pruebas exhaustivas para asegurar que se comportaba como se esperaba. Se verificó el flujo de materiales, la correcta operación de los AGV y robots, y la ausencia de bloqueos o errores lógicos. Se realizaron múltiples ejecuciones con diferentes parámetros para validar la robustez del modelo.</w:t>
      </w:r>
    </w:p>
    <w:p w14:paraId="5082C8DC" w14:textId="757B6A79" w:rsidR="6BE9B5E8" w:rsidRDefault="6BE9B5E8" w:rsidP="6BE9B5E8">
      <w:pPr>
        <w:spacing w:after="0"/>
        <w:ind w:left="720"/>
        <w:rPr>
          <w:rFonts w:ascii="Calibri" w:eastAsia="Calibri" w:hAnsi="Calibri" w:cs="Calibri"/>
        </w:rPr>
      </w:pPr>
    </w:p>
    <w:p w14:paraId="14E22A64" w14:textId="523DF3E7" w:rsidR="6BE9B5E8" w:rsidRDefault="6BE9B5E8" w:rsidP="6BE9B5E8">
      <w:pPr>
        <w:pStyle w:val="Prrafodelista"/>
        <w:spacing w:after="0"/>
        <w:rPr>
          <w:rFonts w:ascii="Calibri" w:eastAsia="Calibri" w:hAnsi="Calibri" w:cs="Calibri"/>
        </w:rPr>
      </w:pPr>
    </w:p>
    <w:p w14:paraId="22EA1E99" w14:textId="07CE7B33" w:rsidR="6BE9B5E8" w:rsidRDefault="6BE9B5E8" w:rsidP="4AFD75B1">
      <w:pPr>
        <w:pStyle w:val="Prrafodelista"/>
        <w:numPr>
          <w:ilvl w:val="0"/>
          <w:numId w:val="83"/>
        </w:numPr>
        <w:spacing w:after="0"/>
        <w:jc w:val="both"/>
        <w:rPr>
          <w:rFonts w:ascii="Calibri" w:eastAsia="Calibri" w:hAnsi="Calibri" w:cs="Calibri"/>
        </w:rPr>
      </w:pPr>
      <w:r w:rsidRPr="6BE9B5E8">
        <w:rPr>
          <w:rFonts w:ascii="Calibri" w:eastAsia="Calibri" w:hAnsi="Calibri" w:cs="Calibri"/>
          <w:b/>
          <w:bCs/>
        </w:rPr>
        <w:t>5. Análisis de Resultados (Semana 13):</w:t>
      </w:r>
      <w:r w:rsidRPr="6BE9B5E8">
        <w:rPr>
          <w:rFonts w:ascii="Calibri" w:eastAsia="Calibri" w:hAnsi="Calibri" w:cs="Calibri"/>
        </w:rPr>
        <w:t xml:space="preserve"> En esta fase, se recopilaron y analizaron los datos de rendimiento generados por Flexsim. Se evaluaron métricas clave como la productividad, el uso de recursos (AGV, robots), los tiempos de espera.... Se identificaron posibles cuellos de botella y áreas de mejora.</w:t>
      </w:r>
    </w:p>
    <w:p w14:paraId="7B52BCFF" w14:textId="376B89BE" w:rsidR="6BE9B5E8" w:rsidRDefault="6BE9B5E8" w:rsidP="6BE9B5E8">
      <w:pPr>
        <w:pStyle w:val="Prrafodelista"/>
        <w:spacing w:after="0"/>
        <w:rPr>
          <w:rFonts w:ascii="Calibri" w:eastAsia="Calibri" w:hAnsi="Calibri" w:cs="Calibri"/>
        </w:rPr>
      </w:pPr>
    </w:p>
    <w:p w14:paraId="06F0FDB6" w14:textId="79B537F1" w:rsidR="6BE9B5E8" w:rsidRDefault="6BE9B5E8" w:rsidP="4AFD75B1">
      <w:pPr>
        <w:pStyle w:val="Prrafodelista"/>
        <w:numPr>
          <w:ilvl w:val="0"/>
          <w:numId w:val="83"/>
        </w:numPr>
        <w:spacing w:after="0"/>
        <w:jc w:val="both"/>
        <w:rPr>
          <w:rFonts w:ascii="Calibri" w:eastAsia="Calibri" w:hAnsi="Calibri" w:cs="Calibri"/>
        </w:rPr>
      </w:pPr>
      <w:r w:rsidRPr="6BE9B5E8">
        <w:rPr>
          <w:rFonts w:ascii="Calibri" w:eastAsia="Calibri" w:hAnsi="Calibri" w:cs="Calibri"/>
          <w:b/>
          <w:bCs/>
        </w:rPr>
        <w:t>6. Redacción de Memoria (Semana 14):</w:t>
      </w:r>
      <w:r w:rsidRPr="6BE9B5E8">
        <w:rPr>
          <w:rFonts w:ascii="Calibri" w:eastAsia="Calibri" w:hAnsi="Calibri" w:cs="Calibri"/>
        </w:rPr>
        <w:t xml:space="preserve"> La última fase consistió en la documentación completa del proyecto. Se redactó la memoria técnica, incluyendo la justificación de la solución, la descripción detallada del proceso, los objetivos alcanzados, las limitaciones, los resultados obtenidos y las conclusiones.</w:t>
      </w:r>
    </w:p>
    <w:p w14:paraId="7DFD4104" w14:textId="7813DA7F" w:rsidR="28280ABF" w:rsidRDefault="28280ABF" w:rsidP="28280ABF">
      <w:pPr>
        <w:spacing w:after="0"/>
        <w:rPr>
          <w:rFonts w:ascii="Calibri" w:eastAsia="Calibri" w:hAnsi="Calibri" w:cs="Calibri"/>
        </w:rPr>
      </w:pPr>
    </w:p>
    <w:p w14:paraId="5D766AFB" w14:textId="77777777" w:rsidR="00536125" w:rsidRDefault="28280ABF" w:rsidP="00536125">
      <w:pPr>
        <w:keepNext/>
        <w:spacing w:after="0"/>
        <w:jc w:val="center"/>
      </w:pPr>
      <w:r>
        <w:rPr>
          <w:noProof/>
        </w:rPr>
        <w:drawing>
          <wp:inline distT="0" distB="0" distL="0" distR="0" wp14:anchorId="7D1EAE80" wp14:editId="18C356C5">
            <wp:extent cx="5400675" cy="2743200"/>
            <wp:effectExtent l="0" t="0" r="0" b="0"/>
            <wp:docPr id="958912750" name="Picture 9589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9127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675" cy="2743200"/>
                    </a:xfrm>
                    <a:prstGeom prst="rect">
                      <a:avLst/>
                    </a:prstGeom>
                  </pic:spPr>
                </pic:pic>
              </a:graphicData>
            </a:graphic>
          </wp:inline>
        </w:drawing>
      </w:r>
    </w:p>
    <w:p w14:paraId="304E47DA" w14:textId="79A82336" w:rsidR="00001C84" w:rsidRDefault="00536125" w:rsidP="00536125">
      <w:pPr>
        <w:pStyle w:val="Descripcin"/>
        <w:jc w:val="center"/>
      </w:pPr>
      <w:bookmarkStart w:id="59" w:name="_Toc200491019"/>
      <w:r>
        <w:t xml:space="preserve">Figura </w:t>
      </w:r>
      <w:fldSimple w:instr=" SEQ Figura \* ARABIC ">
        <w:r>
          <w:rPr>
            <w:noProof/>
          </w:rPr>
          <w:t>6</w:t>
        </w:r>
      </w:fldSimple>
      <w:r>
        <w:t xml:space="preserve"> -  Diagrama de Gantt</w:t>
      </w:r>
      <w:bookmarkEnd w:id="59"/>
    </w:p>
    <w:p w14:paraId="30A39D0A" w14:textId="48062B39" w:rsidR="6BE9B5E8" w:rsidRDefault="6BE9B5E8" w:rsidP="00536125">
      <w:pPr>
        <w:keepNext/>
        <w:jc w:val="center"/>
      </w:pPr>
      <w:bookmarkStart w:id="60" w:name="_Toc200490531"/>
      <w:r>
        <w:rPr>
          <w:noProof/>
        </w:rPr>
        <w:lastRenderedPageBreak/>
        <w:drawing>
          <wp:inline distT="0" distB="0" distL="0" distR="0" wp14:anchorId="75D8F2F6" wp14:editId="714FAD96">
            <wp:extent cx="5400675" cy="3200400"/>
            <wp:effectExtent l="0" t="0" r="0" b="0"/>
            <wp:docPr id="144974925" name="Picture 14497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3200400"/>
                    </a:xfrm>
                    <a:prstGeom prst="rect">
                      <a:avLst/>
                    </a:prstGeom>
                  </pic:spPr>
                </pic:pic>
              </a:graphicData>
            </a:graphic>
          </wp:inline>
        </w:drawing>
      </w:r>
      <w:bookmarkStart w:id="61" w:name="_Toc200490532"/>
      <w:bookmarkEnd w:id="60"/>
    </w:p>
    <w:bookmarkEnd w:id="61"/>
    <w:p w14:paraId="4F6BCDB4" w14:textId="77777777" w:rsidR="00001C84" w:rsidRDefault="0FC9265E" w:rsidP="00001C84">
      <w:pPr>
        <w:keepNext/>
        <w:jc w:val="center"/>
      </w:pPr>
      <w:r>
        <w:rPr>
          <w:noProof/>
        </w:rPr>
        <w:drawing>
          <wp:inline distT="0" distB="0" distL="0" distR="0" wp14:anchorId="3C5923F4" wp14:editId="575FA384">
            <wp:extent cx="5400675" cy="2886075"/>
            <wp:effectExtent l="0" t="0" r="0" b="0"/>
            <wp:docPr id="1458224680" name="Picture 145822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00675" cy="2886075"/>
                    </a:xfrm>
                    <a:prstGeom prst="rect">
                      <a:avLst/>
                    </a:prstGeom>
                  </pic:spPr>
                </pic:pic>
              </a:graphicData>
            </a:graphic>
          </wp:inline>
        </w:drawing>
      </w:r>
    </w:p>
    <w:p w14:paraId="7663D3C4" w14:textId="082547A4" w:rsidR="77B1AED0" w:rsidRDefault="00001C84" w:rsidP="00536125">
      <w:pPr>
        <w:pStyle w:val="Descripcin"/>
        <w:jc w:val="center"/>
      </w:pPr>
      <w:bookmarkStart w:id="62" w:name="_Toc200490533"/>
      <w:bookmarkStart w:id="63" w:name="_Toc200491020"/>
      <w:r>
        <w:t>Figura</w:t>
      </w:r>
      <w:r>
        <w:t xml:space="preserve"> </w:t>
      </w:r>
      <w:r w:rsidR="00A21C67">
        <w:t>7</w:t>
      </w:r>
      <w:fldSimple w:instr=" SEQ Figura \* ARABIC ">
        <w:bookmarkEnd w:id="62"/>
      </w:fldSimple>
      <w:r w:rsidR="00536125">
        <w:t xml:space="preserve"> - Tablas de Tareas</w:t>
      </w:r>
      <w:bookmarkEnd w:id="63"/>
    </w:p>
    <w:p w14:paraId="3867DDA5" w14:textId="48D7493A" w:rsidR="4DCF151F" w:rsidRDefault="4DCF151F" w:rsidP="4DCF151F"/>
    <w:p w14:paraId="1D220AFB" w14:textId="20BD5275" w:rsidR="4DCF151F" w:rsidRDefault="4DCF151F" w:rsidP="4DCF151F"/>
    <w:p w14:paraId="3B09878B" w14:textId="1159E402" w:rsidR="23419B1E" w:rsidRDefault="2AE634AF" w:rsidP="6BE9B5E8">
      <w:pPr>
        <w:pStyle w:val="Ttulo1"/>
        <w:rPr>
          <w:sz w:val="48"/>
          <w:szCs w:val="48"/>
        </w:rPr>
      </w:pPr>
      <w:bookmarkStart w:id="64" w:name="_Toc573347688"/>
      <w:r w:rsidRPr="2FF9C2AF">
        <w:rPr>
          <w:sz w:val="48"/>
          <w:szCs w:val="48"/>
        </w:rPr>
        <w:t>Pruebas y validación</w:t>
      </w:r>
      <w:bookmarkEnd w:id="64"/>
    </w:p>
    <w:p w14:paraId="7FFB5250" w14:textId="1796EA4E" w:rsidR="2AE634AF" w:rsidRDefault="23419B1E" w:rsidP="23419B1E">
      <w:pPr>
        <w:pStyle w:val="Ttulo2"/>
        <w:rPr>
          <w:sz w:val="36"/>
          <w:szCs w:val="36"/>
        </w:rPr>
      </w:pPr>
      <w:bookmarkStart w:id="65" w:name="_Toc631113172"/>
      <w:r w:rsidRPr="106A6325">
        <w:rPr>
          <w:sz w:val="36"/>
          <w:szCs w:val="36"/>
        </w:rPr>
        <w:t>Estrategia de pruebas y criterios de éxito</w:t>
      </w:r>
      <w:bookmarkEnd w:id="65"/>
    </w:p>
    <w:p w14:paraId="0BD0DE93" w14:textId="6CF4DC2C" w:rsidR="5527065C" w:rsidRDefault="23419B1E" w:rsidP="23419B1E">
      <w:pPr>
        <w:spacing w:before="240" w:after="240"/>
        <w:jc w:val="both"/>
      </w:pPr>
      <w:r w:rsidRPr="23419B1E">
        <w:rPr>
          <w:rFonts w:ascii="Calibri" w:eastAsia="Calibri" w:hAnsi="Calibri" w:cs="Calibri"/>
        </w:rPr>
        <w:t xml:space="preserve">Para asegurar la fiabilidad y el correcto funcionamiento de la fábrica simulada, se ha diseñado una estrategia de pruebas estructurada en tres niveles: pruebas unitarias, pruebas de integración y pruebas de rendimiento. Esta metodología ha permitido verificar de forma </w:t>
      </w:r>
      <w:r w:rsidRPr="23419B1E">
        <w:rPr>
          <w:rFonts w:ascii="Calibri" w:eastAsia="Calibri" w:hAnsi="Calibri" w:cs="Calibri"/>
        </w:rPr>
        <w:lastRenderedPageBreak/>
        <w:t>progresiva el comportamiento de cada componente individual, así como el desempeño del sistema completo bajo diferentes escenarios de carga.</w:t>
      </w:r>
    </w:p>
    <w:p w14:paraId="5FE4404F" w14:textId="46CF5C3B" w:rsidR="5527065C" w:rsidRDefault="23419B1E" w:rsidP="23419B1E">
      <w:pPr>
        <w:pStyle w:val="Ttulo3"/>
        <w:rPr>
          <w:sz w:val="32"/>
          <w:szCs w:val="32"/>
        </w:rPr>
      </w:pPr>
      <w:bookmarkStart w:id="66" w:name="_Toc946303076"/>
      <w:r w:rsidRPr="4DCF151F">
        <w:rPr>
          <w:sz w:val="28"/>
          <w:szCs w:val="28"/>
        </w:rPr>
        <w:t>Pruebas unitarias</w:t>
      </w:r>
      <w:bookmarkEnd w:id="66"/>
    </w:p>
    <w:p w14:paraId="6FECD9AE" w14:textId="1009372F" w:rsidR="5527065C" w:rsidRDefault="23419B1E" w:rsidP="23419B1E">
      <w:pPr>
        <w:spacing w:before="240" w:after="240"/>
        <w:jc w:val="both"/>
      </w:pPr>
      <w:r w:rsidRPr="23419B1E">
        <w:rPr>
          <w:rFonts w:ascii="Calibri" w:eastAsia="Calibri" w:hAnsi="Calibri" w:cs="Calibri"/>
        </w:rPr>
        <w:t>Las pruebas unitarias se centraron en validar el comportamiento correcto de cada elemento del sistema de forma aislada. Algunos ejemplos incluyen:</w:t>
      </w:r>
    </w:p>
    <w:p w14:paraId="058D9FCD" w14:textId="41A219B4" w:rsidR="5527065C" w:rsidRDefault="23419B1E" w:rsidP="008F49B8">
      <w:pPr>
        <w:pStyle w:val="Prrafodelista"/>
        <w:numPr>
          <w:ilvl w:val="0"/>
          <w:numId w:val="59"/>
        </w:numPr>
        <w:spacing w:before="240" w:after="240"/>
        <w:jc w:val="both"/>
        <w:rPr>
          <w:rFonts w:ascii="Calibri" w:eastAsia="Calibri" w:hAnsi="Calibri" w:cs="Calibri"/>
        </w:rPr>
      </w:pPr>
      <w:r w:rsidRPr="23419B1E">
        <w:rPr>
          <w:rFonts w:ascii="Calibri" w:eastAsia="Calibri" w:hAnsi="Calibri" w:cs="Calibri"/>
          <w:b/>
          <w:bCs/>
        </w:rPr>
        <w:t>Prueba del movimiento individual de los AGVs</w:t>
      </w:r>
      <w:r w:rsidRPr="23419B1E">
        <w:rPr>
          <w:rFonts w:ascii="Calibri" w:eastAsia="Calibri" w:hAnsi="Calibri" w:cs="Calibri"/>
        </w:rPr>
        <w:t>: Se verificó que los vehículos autónomos siguieran correctamente las rutas asignadas, que respetaran las zonas de seguridad virtual y que detuvieran su marcha ante obstáculos simulados o colisiones potenciales.</w:t>
      </w:r>
    </w:p>
    <w:p w14:paraId="47E86FAE" w14:textId="5211193C" w:rsidR="5527065C" w:rsidRDefault="23419B1E" w:rsidP="008F49B8">
      <w:pPr>
        <w:pStyle w:val="Prrafodelista"/>
        <w:numPr>
          <w:ilvl w:val="0"/>
          <w:numId w:val="59"/>
        </w:numPr>
        <w:spacing w:before="240" w:after="240"/>
        <w:jc w:val="both"/>
        <w:rPr>
          <w:rFonts w:ascii="Calibri" w:eastAsia="Calibri" w:hAnsi="Calibri" w:cs="Calibri"/>
        </w:rPr>
      </w:pPr>
      <w:r w:rsidRPr="23419B1E">
        <w:rPr>
          <w:rFonts w:ascii="Calibri" w:eastAsia="Calibri" w:hAnsi="Calibri" w:cs="Calibri"/>
          <w:b/>
          <w:bCs/>
        </w:rPr>
        <w:t>Verificación de estaciones de ensamblado</w:t>
      </w:r>
      <w:r w:rsidRPr="23419B1E">
        <w:rPr>
          <w:rFonts w:ascii="Calibri" w:eastAsia="Calibri" w:hAnsi="Calibri" w:cs="Calibri"/>
        </w:rPr>
        <w:t>: Se comprobó que cada estación respondiera adecuadamente al recibir un producto, ejecutara el proceso asignado (ensamblado, verificación o embalaje) y liberara el producto hacia la siguiente etapa sin errores lógicos.</w:t>
      </w:r>
    </w:p>
    <w:p w14:paraId="23C2AE49" w14:textId="0CE033D4" w:rsidR="5527065C" w:rsidRDefault="23419B1E" w:rsidP="23419B1E">
      <w:pPr>
        <w:spacing w:before="240" w:after="240"/>
        <w:jc w:val="both"/>
      </w:pPr>
      <w:r w:rsidRPr="23419B1E">
        <w:rPr>
          <w:rFonts w:ascii="Calibri" w:eastAsia="Calibri" w:hAnsi="Calibri" w:cs="Calibri"/>
        </w:rPr>
        <w:t>Estas pruebas fueron fundamentales para detectar errores de configuración, tiempos mal definidos o condiciones de evento incorrectamente enlazadas en FlexSim.</w:t>
      </w:r>
    </w:p>
    <w:p w14:paraId="1CF3F3F2" w14:textId="4E00CF54" w:rsidR="5527065C" w:rsidRDefault="23419B1E" w:rsidP="23419B1E">
      <w:pPr>
        <w:pStyle w:val="Ttulo3"/>
        <w:rPr>
          <w:sz w:val="32"/>
          <w:szCs w:val="32"/>
        </w:rPr>
      </w:pPr>
      <w:bookmarkStart w:id="67" w:name="_Toc580858011"/>
      <w:r w:rsidRPr="4DCF151F">
        <w:rPr>
          <w:sz w:val="28"/>
          <w:szCs w:val="28"/>
        </w:rPr>
        <w:t>Pruebas de integración</w:t>
      </w:r>
      <w:bookmarkEnd w:id="67"/>
    </w:p>
    <w:p w14:paraId="0F1C2698" w14:textId="709E3AB5" w:rsidR="5527065C" w:rsidRDefault="23419B1E" w:rsidP="23419B1E">
      <w:pPr>
        <w:spacing w:before="240" w:after="240"/>
        <w:jc w:val="both"/>
      </w:pPr>
      <w:r w:rsidRPr="23419B1E">
        <w:rPr>
          <w:rFonts w:ascii="Calibri" w:eastAsia="Calibri" w:hAnsi="Calibri" w:cs="Calibri"/>
        </w:rPr>
        <w:t xml:space="preserve">Las pruebas de integración buscaron verificar el </w:t>
      </w:r>
      <w:r w:rsidRPr="23419B1E">
        <w:rPr>
          <w:rFonts w:ascii="Calibri" w:eastAsia="Calibri" w:hAnsi="Calibri" w:cs="Calibri"/>
          <w:b/>
          <w:bCs/>
        </w:rPr>
        <w:t>flujo completo del sistema</w:t>
      </w:r>
      <w:r w:rsidRPr="23419B1E">
        <w:rPr>
          <w:rFonts w:ascii="Calibri" w:eastAsia="Calibri" w:hAnsi="Calibri" w:cs="Calibri"/>
        </w:rPr>
        <w:t>, desde la entrada de materiales hasta la salida del producto final terminado. Estas incluyeron:</w:t>
      </w:r>
    </w:p>
    <w:p w14:paraId="24A791E0" w14:textId="60AEC84B" w:rsidR="5527065C" w:rsidRDefault="23419B1E" w:rsidP="008F49B8">
      <w:pPr>
        <w:pStyle w:val="Prrafodelista"/>
        <w:numPr>
          <w:ilvl w:val="0"/>
          <w:numId w:val="58"/>
        </w:numPr>
        <w:spacing w:before="240" w:after="240"/>
        <w:jc w:val="both"/>
        <w:rPr>
          <w:rFonts w:ascii="Calibri" w:eastAsia="Calibri" w:hAnsi="Calibri" w:cs="Calibri"/>
        </w:rPr>
      </w:pPr>
      <w:r w:rsidRPr="23419B1E">
        <w:rPr>
          <w:rFonts w:ascii="Calibri" w:eastAsia="Calibri" w:hAnsi="Calibri" w:cs="Calibri"/>
        </w:rPr>
        <w:t>La secuenciación adecuada de estaciones.</w:t>
      </w:r>
    </w:p>
    <w:p w14:paraId="1DA447C5" w14:textId="377CCBA6" w:rsidR="5527065C" w:rsidRDefault="23419B1E" w:rsidP="008F49B8">
      <w:pPr>
        <w:pStyle w:val="Prrafodelista"/>
        <w:numPr>
          <w:ilvl w:val="0"/>
          <w:numId w:val="58"/>
        </w:numPr>
        <w:spacing w:before="240" w:after="240"/>
        <w:jc w:val="both"/>
        <w:rPr>
          <w:rFonts w:ascii="Calibri" w:eastAsia="Calibri" w:hAnsi="Calibri" w:cs="Calibri"/>
        </w:rPr>
      </w:pPr>
      <w:r w:rsidRPr="23419B1E">
        <w:rPr>
          <w:rFonts w:ascii="Calibri" w:eastAsia="Calibri" w:hAnsi="Calibri" w:cs="Calibri"/>
        </w:rPr>
        <w:t>La correcta interacción entre AGVs y estaciones, asegurando que los productos fueran transportados sin pérdidas ni bloqueos.</w:t>
      </w:r>
    </w:p>
    <w:p w14:paraId="2C889F5D" w14:textId="38E266A7" w:rsidR="5527065C" w:rsidRDefault="23419B1E" w:rsidP="008F49B8">
      <w:pPr>
        <w:pStyle w:val="Prrafodelista"/>
        <w:numPr>
          <w:ilvl w:val="0"/>
          <w:numId w:val="58"/>
        </w:numPr>
        <w:spacing w:before="240" w:after="240"/>
        <w:jc w:val="both"/>
        <w:rPr>
          <w:rFonts w:ascii="Calibri" w:eastAsia="Calibri" w:hAnsi="Calibri" w:cs="Calibri"/>
        </w:rPr>
      </w:pPr>
      <w:r w:rsidRPr="23419B1E">
        <w:rPr>
          <w:rFonts w:ascii="Calibri" w:eastAsia="Calibri" w:hAnsi="Calibri" w:cs="Calibri"/>
        </w:rPr>
        <w:t>La correcta respuesta del sistema ante cambios estructurales, como la reconfiguración de líneas.</w:t>
      </w:r>
    </w:p>
    <w:p w14:paraId="4534D047" w14:textId="766548D0" w:rsidR="5527065C" w:rsidRDefault="23419B1E" w:rsidP="23419B1E">
      <w:pPr>
        <w:spacing w:before="240" w:after="240"/>
        <w:jc w:val="both"/>
      </w:pPr>
      <w:r w:rsidRPr="23419B1E">
        <w:rPr>
          <w:rFonts w:ascii="Calibri" w:eastAsia="Calibri" w:hAnsi="Calibri" w:cs="Calibri"/>
        </w:rPr>
        <w:t>El flujo simulado demostró ser estable en condiciones normales y en configuraciones alternativas, lo que valida la consistencia del modelo en entornos variables.</w:t>
      </w:r>
    </w:p>
    <w:p w14:paraId="21AD7612" w14:textId="5D9121E4" w:rsidR="5527065C" w:rsidRDefault="23419B1E" w:rsidP="23419B1E">
      <w:pPr>
        <w:pStyle w:val="Ttulo3"/>
        <w:rPr>
          <w:sz w:val="32"/>
          <w:szCs w:val="32"/>
        </w:rPr>
      </w:pPr>
      <w:bookmarkStart w:id="68" w:name="_Toc2122171657"/>
      <w:r w:rsidRPr="1038CE23">
        <w:rPr>
          <w:sz w:val="28"/>
          <w:szCs w:val="28"/>
        </w:rPr>
        <w:t>Pruebas de rendimiento</w:t>
      </w:r>
      <w:bookmarkEnd w:id="68"/>
    </w:p>
    <w:p w14:paraId="2322B27D" w14:textId="3F022DF6" w:rsidR="5527065C" w:rsidRDefault="23419B1E" w:rsidP="23419B1E">
      <w:pPr>
        <w:spacing w:before="240" w:after="240"/>
        <w:jc w:val="both"/>
      </w:pPr>
      <w:r w:rsidRPr="23419B1E">
        <w:rPr>
          <w:rFonts w:ascii="Calibri" w:eastAsia="Calibri" w:hAnsi="Calibri" w:cs="Calibri"/>
        </w:rPr>
        <w:t>Se ejecutaron múltiples simulaciones variando parámetros clave como el volumen de pedidos, la velocidad de los AGVs, la capacidad de estaciones y los tiempos de proceso. Los principales objetivos de estas pruebas fueron:</w:t>
      </w:r>
    </w:p>
    <w:p w14:paraId="6333CB5F" w14:textId="04EA3204" w:rsidR="5527065C" w:rsidRDefault="23419B1E" w:rsidP="008F49B8">
      <w:pPr>
        <w:pStyle w:val="Prrafodelista"/>
        <w:numPr>
          <w:ilvl w:val="0"/>
          <w:numId w:val="57"/>
        </w:numPr>
        <w:spacing w:before="240" w:after="240"/>
        <w:jc w:val="both"/>
        <w:rPr>
          <w:rFonts w:ascii="Calibri" w:eastAsia="Calibri" w:hAnsi="Calibri" w:cs="Calibri"/>
        </w:rPr>
      </w:pPr>
      <w:r w:rsidRPr="0F9024BE">
        <w:rPr>
          <w:rFonts w:ascii="Calibri" w:eastAsia="Calibri" w:hAnsi="Calibri" w:cs="Calibri"/>
        </w:rPr>
        <w:t>Evaluar la capacidad del sistema para responder ante diferentes niveles de demanda.</w:t>
      </w:r>
    </w:p>
    <w:p w14:paraId="5D3C45E1" w14:textId="7AD303CC" w:rsidR="5527065C" w:rsidRDefault="23419B1E" w:rsidP="008F49B8">
      <w:pPr>
        <w:pStyle w:val="Prrafodelista"/>
        <w:numPr>
          <w:ilvl w:val="0"/>
          <w:numId w:val="57"/>
        </w:numPr>
        <w:spacing w:before="240" w:after="240"/>
        <w:jc w:val="both"/>
        <w:rPr>
          <w:rFonts w:ascii="Calibri" w:eastAsia="Calibri" w:hAnsi="Calibri" w:cs="Calibri"/>
        </w:rPr>
      </w:pPr>
      <w:r w:rsidRPr="0F9024BE">
        <w:rPr>
          <w:rFonts w:ascii="Calibri" w:eastAsia="Calibri" w:hAnsi="Calibri" w:cs="Calibri"/>
        </w:rPr>
        <w:t>Medir indicadores clave de rendimiento (KPIs), como el tiempo de ciclo por unidad, el tiempo de espera en colas, el uso de recursos y la tasa de producción por hora.</w:t>
      </w:r>
    </w:p>
    <w:p w14:paraId="6DFF6EAF" w14:textId="099EAE99" w:rsidR="5527065C" w:rsidRDefault="23419B1E" w:rsidP="23419B1E">
      <w:pPr>
        <w:spacing w:before="240" w:after="240"/>
        <w:jc w:val="both"/>
        <w:rPr>
          <w:rFonts w:ascii="Calibri" w:eastAsia="Calibri" w:hAnsi="Calibri" w:cs="Calibri"/>
        </w:rPr>
      </w:pPr>
      <w:r w:rsidRPr="0F9024BE">
        <w:rPr>
          <w:rFonts w:ascii="Calibri" w:eastAsia="Calibri" w:hAnsi="Calibri" w:cs="Calibri"/>
        </w:rPr>
        <w:t>Estas pruebas permitieron identificar el comportamiento del sistema bajo carga máxima, así como posibles cuellos de botella.</w:t>
      </w:r>
    </w:p>
    <w:p w14:paraId="1ACDC961" w14:textId="3AB208B8" w:rsidR="5527065C" w:rsidRDefault="23419B1E" w:rsidP="23419B1E">
      <w:pPr>
        <w:pStyle w:val="Ttulo3"/>
        <w:rPr>
          <w:sz w:val="32"/>
          <w:szCs w:val="32"/>
        </w:rPr>
      </w:pPr>
      <w:bookmarkStart w:id="69" w:name="_Toc920392622"/>
      <w:r w:rsidRPr="7003A817">
        <w:rPr>
          <w:sz w:val="28"/>
          <w:szCs w:val="28"/>
        </w:rPr>
        <w:lastRenderedPageBreak/>
        <w:t>Criterios de éxito</w:t>
      </w:r>
      <w:bookmarkEnd w:id="69"/>
    </w:p>
    <w:p w14:paraId="15F1CFE1" w14:textId="4A953B1B" w:rsidR="5527065C" w:rsidRDefault="23419B1E" w:rsidP="23419B1E">
      <w:pPr>
        <w:spacing w:before="240" w:after="240"/>
        <w:jc w:val="both"/>
      </w:pPr>
      <w:r w:rsidRPr="23419B1E">
        <w:rPr>
          <w:rFonts w:ascii="Calibri" w:eastAsia="Calibri" w:hAnsi="Calibri" w:cs="Calibri"/>
        </w:rPr>
        <w:t>Los criterios de éxito fueron definidos en base a los KPIs establecidos en la fase de propuesta de automatización. En particular, se evaluaron:</w:t>
      </w:r>
    </w:p>
    <w:p w14:paraId="3F330A14" w14:textId="3D7B6296" w:rsidR="5527065C" w:rsidRDefault="23419B1E" w:rsidP="008F49B8">
      <w:pPr>
        <w:pStyle w:val="Prrafodelista"/>
        <w:numPr>
          <w:ilvl w:val="0"/>
          <w:numId w:val="56"/>
        </w:numPr>
        <w:spacing w:before="240" w:after="240"/>
        <w:jc w:val="both"/>
        <w:rPr>
          <w:rFonts w:ascii="Calibri" w:eastAsia="Calibri" w:hAnsi="Calibri" w:cs="Calibri"/>
        </w:rPr>
      </w:pPr>
      <w:r w:rsidRPr="0F9024BE">
        <w:rPr>
          <w:rFonts w:ascii="Calibri" w:eastAsia="Calibri" w:hAnsi="Calibri" w:cs="Calibri"/>
        </w:rPr>
        <w:t>Reducción del tiempo total de ciclo</w:t>
      </w:r>
      <w:r w:rsidRPr="23419B1E">
        <w:rPr>
          <w:rFonts w:ascii="Calibri" w:eastAsia="Calibri" w:hAnsi="Calibri" w:cs="Calibri"/>
        </w:rPr>
        <w:t xml:space="preserve"> (objetivo: disminuirlo respecto a un sistema manual simulado).</w:t>
      </w:r>
    </w:p>
    <w:p w14:paraId="47C3263F" w14:textId="125CF6BD" w:rsidR="5527065C" w:rsidRDefault="23419B1E" w:rsidP="008F49B8">
      <w:pPr>
        <w:pStyle w:val="Prrafodelista"/>
        <w:numPr>
          <w:ilvl w:val="0"/>
          <w:numId w:val="56"/>
        </w:numPr>
        <w:spacing w:before="240" w:after="240"/>
        <w:jc w:val="both"/>
        <w:rPr>
          <w:rFonts w:ascii="Calibri" w:eastAsia="Calibri" w:hAnsi="Calibri" w:cs="Calibri"/>
        </w:rPr>
      </w:pPr>
      <w:r w:rsidRPr="0F9024BE">
        <w:rPr>
          <w:rFonts w:ascii="Calibri" w:eastAsia="Calibri" w:hAnsi="Calibri" w:cs="Calibri"/>
        </w:rPr>
        <w:t>Incremento de la producción total por unidad de tiempo</w:t>
      </w:r>
      <w:r w:rsidRPr="23419B1E">
        <w:rPr>
          <w:rFonts w:ascii="Calibri" w:eastAsia="Calibri" w:hAnsi="Calibri" w:cs="Calibri"/>
        </w:rPr>
        <w:t>.</w:t>
      </w:r>
    </w:p>
    <w:p w14:paraId="7129B43C" w14:textId="5746320A" w:rsidR="5527065C" w:rsidRDefault="23419B1E" w:rsidP="008F49B8">
      <w:pPr>
        <w:pStyle w:val="Prrafodelista"/>
        <w:numPr>
          <w:ilvl w:val="0"/>
          <w:numId w:val="56"/>
        </w:numPr>
        <w:spacing w:before="240" w:after="240"/>
        <w:jc w:val="both"/>
        <w:rPr>
          <w:rFonts w:ascii="Calibri" w:eastAsia="Calibri" w:hAnsi="Calibri" w:cs="Calibri"/>
        </w:rPr>
      </w:pPr>
      <w:r w:rsidRPr="0F9024BE">
        <w:rPr>
          <w:rFonts w:ascii="Calibri" w:eastAsia="Calibri" w:hAnsi="Calibri" w:cs="Calibri"/>
        </w:rPr>
        <w:t>Equilibrio en el uso de estaciones y AGVs</w:t>
      </w:r>
      <w:r w:rsidRPr="23419B1E">
        <w:rPr>
          <w:rFonts w:ascii="Calibri" w:eastAsia="Calibri" w:hAnsi="Calibri" w:cs="Calibri"/>
        </w:rPr>
        <w:t>, evitando ociosidad excesiva.</w:t>
      </w:r>
    </w:p>
    <w:p w14:paraId="0EA30C1F" w14:textId="3611082D" w:rsidR="5527065C" w:rsidRDefault="23419B1E" w:rsidP="008F49B8">
      <w:pPr>
        <w:pStyle w:val="Prrafodelista"/>
        <w:numPr>
          <w:ilvl w:val="0"/>
          <w:numId w:val="56"/>
        </w:numPr>
        <w:spacing w:before="240" w:after="240"/>
        <w:jc w:val="both"/>
        <w:rPr>
          <w:rFonts w:ascii="Calibri" w:eastAsia="Calibri" w:hAnsi="Calibri" w:cs="Calibri"/>
        </w:rPr>
      </w:pPr>
      <w:r w:rsidRPr="0F9024BE">
        <w:rPr>
          <w:rFonts w:ascii="Calibri" w:eastAsia="Calibri" w:hAnsi="Calibri" w:cs="Calibri"/>
        </w:rPr>
        <w:t>Capacidad de reconfiguración sin pérdidas de eficiencia sustanciales</w:t>
      </w:r>
      <w:r w:rsidRPr="23419B1E">
        <w:rPr>
          <w:rFonts w:ascii="Calibri" w:eastAsia="Calibri" w:hAnsi="Calibri" w:cs="Calibri"/>
        </w:rPr>
        <w:t>.</w:t>
      </w:r>
    </w:p>
    <w:p w14:paraId="617F8649" w14:textId="1F2477D6" w:rsidR="5527065C" w:rsidRDefault="23419B1E" w:rsidP="23419B1E">
      <w:pPr>
        <w:spacing w:before="240" w:after="240"/>
        <w:jc w:val="both"/>
      </w:pPr>
      <w:r w:rsidRPr="23419B1E">
        <w:rPr>
          <w:rFonts w:ascii="Calibri" w:eastAsia="Calibri" w:hAnsi="Calibri" w:cs="Calibri"/>
        </w:rPr>
        <w:t>La mayoría de estos objetivos fueron alcanzados satisfactoriamente, como se detalla en el análisis de resultados.</w:t>
      </w:r>
    </w:p>
    <w:p w14:paraId="0E9F8DA1" w14:textId="2AA7A27A" w:rsidR="0F9024BE" w:rsidRDefault="12229839" w:rsidP="0F9024BE">
      <w:pPr>
        <w:pStyle w:val="Ttulo2"/>
        <w:rPr>
          <w:sz w:val="36"/>
          <w:szCs w:val="36"/>
        </w:rPr>
      </w:pPr>
      <w:bookmarkStart w:id="70" w:name="_Toc1094804415"/>
      <w:r w:rsidRPr="60D14D9D">
        <w:rPr>
          <w:sz w:val="36"/>
          <w:szCs w:val="36"/>
        </w:rPr>
        <w:t>Descripción de la simulación del proceso de producción en el simulador de FlexSim</w:t>
      </w:r>
      <w:bookmarkEnd w:id="70"/>
    </w:p>
    <w:p w14:paraId="7832A105" w14:textId="20D4C18E" w:rsidR="39AACDCE" w:rsidRDefault="12229839" w:rsidP="60D14D9D">
      <w:pPr>
        <w:spacing w:before="240" w:after="240"/>
        <w:rPr>
          <w:rFonts w:ascii="Calibri" w:eastAsia="Calibri" w:hAnsi="Calibri" w:cs="Calibri"/>
        </w:rPr>
      </w:pPr>
      <w:r w:rsidRPr="12229839">
        <w:rPr>
          <w:rFonts w:ascii="Calibri" w:eastAsia="Calibri" w:hAnsi="Calibri" w:cs="Calibri"/>
        </w:rPr>
        <w:t>La simulación se desarrolló en la plataforma FlexSim, utilizando un enfoque modular y parametrizable que permite la experimentación con distintos escenarios de producción.</w:t>
      </w:r>
    </w:p>
    <w:p w14:paraId="746B5B09" w14:textId="3D19B42F" w:rsidR="12229839" w:rsidRDefault="12229839" w:rsidP="39AACDCE">
      <w:pPr>
        <w:pStyle w:val="Ttulo3"/>
        <w:rPr>
          <w:sz w:val="32"/>
          <w:szCs w:val="32"/>
        </w:rPr>
      </w:pPr>
      <w:bookmarkStart w:id="71" w:name="_Toc1374946410"/>
      <w:r w:rsidRPr="770FDC11">
        <w:rPr>
          <w:sz w:val="28"/>
          <w:szCs w:val="28"/>
        </w:rPr>
        <w:t>Inicio y configuración</w:t>
      </w:r>
      <w:bookmarkEnd w:id="71"/>
    </w:p>
    <w:p w14:paraId="5142410B" w14:textId="67423459" w:rsidR="12229839" w:rsidRDefault="12229839" w:rsidP="12229839">
      <w:pPr>
        <w:spacing w:before="240" w:after="240"/>
      </w:pPr>
      <w:r w:rsidRPr="12229839">
        <w:rPr>
          <w:rFonts w:ascii="Calibri" w:eastAsia="Calibri" w:hAnsi="Calibri" w:cs="Calibri"/>
        </w:rPr>
        <w:t>La simulación puede iniciarse a partir de un conjunto de parámetros configurables, como:</w:t>
      </w:r>
    </w:p>
    <w:p w14:paraId="65AC0FC5" w14:textId="6624D4A7" w:rsidR="12229839" w:rsidRDefault="12229839" w:rsidP="008F49B8">
      <w:pPr>
        <w:pStyle w:val="Prrafodelista"/>
        <w:numPr>
          <w:ilvl w:val="0"/>
          <w:numId w:val="61"/>
        </w:numPr>
        <w:spacing w:before="240" w:after="240"/>
        <w:rPr>
          <w:rFonts w:ascii="Calibri" w:eastAsia="Calibri" w:hAnsi="Calibri" w:cs="Calibri"/>
        </w:rPr>
      </w:pPr>
      <w:r w:rsidRPr="12229839">
        <w:rPr>
          <w:rFonts w:ascii="Calibri" w:eastAsia="Calibri" w:hAnsi="Calibri" w:cs="Calibri"/>
        </w:rPr>
        <w:t>Volumen de pedidos o productos a fabricar.</w:t>
      </w:r>
    </w:p>
    <w:p w14:paraId="25CFDBFE" w14:textId="4A38DE2C" w:rsidR="12229839" w:rsidRDefault="12229839" w:rsidP="008F49B8">
      <w:pPr>
        <w:pStyle w:val="Prrafodelista"/>
        <w:numPr>
          <w:ilvl w:val="0"/>
          <w:numId w:val="61"/>
        </w:numPr>
        <w:spacing w:before="240" w:after="240"/>
        <w:rPr>
          <w:rFonts w:ascii="Calibri" w:eastAsia="Calibri" w:hAnsi="Calibri" w:cs="Calibri"/>
        </w:rPr>
      </w:pPr>
      <w:r w:rsidRPr="12229839">
        <w:rPr>
          <w:rFonts w:ascii="Calibri" w:eastAsia="Calibri" w:hAnsi="Calibri" w:cs="Calibri"/>
        </w:rPr>
        <w:t>Número de AGVs en operación.</w:t>
      </w:r>
    </w:p>
    <w:p w14:paraId="03155BE2" w14:textId="7996C949" w:rsidR="12229839" w:rsidRDefault="12229839" w:rsidP="008F49B8">
      <w:pPr>
        <w:pStyle w:val="Prrafodelista"/>
        <w:numPr>
          <w:ilvl w:val="0"/>
          <w:numId w:val="61"/>
        </w:numPr>
        <w:spacing w:before="240" w:after="240"/>
        <w:rPr>
          <w:rFonts w:ascii="Calibri" w:eastAsia="Calibri" w:hAnsi="Calibri" w:cs="Calibri"/>
        </w:rPr>
      </w:pPr>
      <w:r w:rsidRPr="12229839">
        <w:rPr>
          <w:rFonts w:ascii="Calibri" w:eastAsia="Calibri" w:hAnsi="Calibri" w:cs="Calibri"/>
        </w:rPr>
        <w:t>Tiempo de procesamiento de cada estación.</w:t>
      </w:r>
    </w:p>
    <w:p w14:paraId="3AF43962" w14:textId="7D587F68" w:rsidR="12229839" w:rsidRDefault="12229839" w:rsidP="12229839">
      <w:pPr>
        <w:spacing w:before="240" w:after="240"/>
      </w:pPr>
      <w:r w:rsidRPr="12229839">
        <w:rPr>
          <w:rFonts w:ascii="Calibri" w:eastAsia="Calibri" w:hAnsi="Calibri" w:cs="Calibri"/>
        </w:rPr>
        <w:t>Una vez definidos estos parámetros, se lanza la simulación, que puede ejecutarse en tiempo real o acelerado según las necesidades de análisis.</w:t>
      </w:r>
    </w:p>
    <w:p w14:paraId="28161570" w14:textId="29C057B8" w:rsidR="10488C76" w:rsidRDefault="12229839" w:rsidP="7C900FF5">
      <w:pPr>
        <w:pStyle w:val="Ttulo3"/>
        <w:rPr>
          <w:sz w:val="32"/>
          <w:szCs w:val="32"/>
        </w:rPr>
      </w:pPr>
      <w:bookmarkStart w:id="72" w:name="_Toc2083945830"/>
      <w:r w:rsidRPr="770FDC11">
        <w:rPr>
          <w:sz w:val="28"/>
          <w:szCs w:val="28"/>
        </w:rPr>
        <w:t>Duración de la simulación</w:t>
      </w:r>
      <w:bookmarkEnd w:id="72"/>
    </w:p>
    <w:p w14:paraId="01C16CF2" w14:textId="5E19F0E2" w:rsidR="7C900FF5" w:rsidRDefault="7C900FF5" w:rsidP="7C900FF5">
      <w:pPr>
        <w:spacing w:before="240" w:after="240"/>
        <w:rPr>
          <w:rFonts w:ascii="Calibri" w:eastAsia="Calibri" w:hAnsi="Calibri" w:cs="Calibri"/>
        </w:rPr>
      </w:pPr>
      <w:r w:rsidRPr="7C900FF5">
        <w:rPr>
          <w:rFonts w:ascii="Calibri" w:eastAsia="Calibri" w:hAnsi="Calibri" w:cs="Calibri"/>
        </w:rPr>
        <w:t>La simulación está preparada para que esté en funcionamiento las 24 horas</w:t>
      </w:r>
      <w:r w:rsidR="0F25BE08" w:rsidRPr="0F25BE08">
        <w:rPr>
          <w:rFonts w:ascii="Calibri" w:eastAsia="Calibri" w:hAnsi="Calibri" w:cs="Calibri"/>
        </w:rPr>
        <w:t xml:space="preserve"> del día durante días e incluso semanas, aunque también se puede ajustar la </w:t>
      </w:r>
      <w:r w:rsidR="1C16270C" w:rsidRPr="1C16270C">
        <w:rPr>
          <w:rFonts w:ascii="Calibri" w:eastAsia="Calibri" w:hAnsi="Calibri" w:cs="Calibri"/>
        </w:rPr>
        <w:t xml:space="preserve">simulación a 8 horas para simular lo que sería una jornada de trabajo en planta sin la utilización del proceso automatizado, lo que nos permite </w:t>
      </w:r>
      <w:r w:rsidR="193773CE" w:rsidRPr="193773CE">
        <w:rPr>
          <w:rFonts w:ascii="Calibri" w:eastAsia="Calibri" w:hAnsi="Calibri" w:cs="Calibri"/>
        </w:rPr>
        <w:t xml:space="preserve">ver las diferencias que hay tanto en productividad, eficiencia, eficacia y errores en </w:t>
      </w:r>
      <w:r w:rsidR="24E45335" w:rsidRPr="24E45335">
        <w:rPr>
          <w:rFonts w:ascii="Calibri" w:eastAsia="Calibri" w:hAnsi="Calibri" w:cs="Calibri"/>
        </w:rPr>
        <w:t>producción.</w:t>
      </w:r>
    </w:p>
    <w:p w14:paraId="1EB75A99" w14:textId="12E29173" w:rsidR="12229839" w:rsidRDefault="12229839" w:rsidP="39AACDCE">
      <w:pPr>
        <w:pStyle w:val="Ttulo3"/>
        <w:rPr>
          <w:sz w:val="32"/>
          <w:szCs w:val="32"/>
        </w:rPr>
      </w:pPr>
      <w:bookmarkStart w:id="73" w:name="_Toc1800708918"/>
      <w:r w:rsidRPr="770FDC11">
        <w:rPr>
          <w:sz w:val="28"/>
          <w:szCs w:val="28"/>
        </w:rPr>
        <w:t>Visualización y dashboards</w:t>
      </w:r>
      <w:bookmarkEnd w:id="73"/>
    </w:p>
    <w:p w14:paraId="23018A65" w14:textId="6FB1C18A" w:rsidR="12229839" w:rsidRDefault="12229839" w:rsidP="12229839">
      <w:pPr>
        <w:spacing w:before="240" w:after="240"/>
      </w:pPr>
      <w:r w:rsidRPr="12229839">
        <w:rPr>
          <w:rFonts w:ascii="Calibri" w:eastAsia="Calibri" w:hAnsi="Calibri" w:cs="Calibri"/>
        </w:rPr>
        <w:t>FlexSim proporciona diversas vistas para el análisis:</w:t>
      </w:r>
    </w:p>
    <w:p w14:paraId="12CF47B0" w14:textId="365BEEF3" w:rsidR="12229839" w:rsidRDefault="12229839" w:rsidP="008F49B8">
      <w:pPr>
        <w:pStyle w:val="Prrafodelista"/>
        <w:numPr>
          <w:ilvl w:val="0"/>
          <w:numId w:val="60"/>
        </w:numPr>
        <w:spacing w:before="240" w:after="240"/>
        <w:rPr>
          <w:rFonts w:ascii="Calibri" w:eastAsia="Calibri" w:hAnsi="Calibri" w:cs="Calibri"/>
        </w:rPr>
      </w:pPr>
      <w:r w:rsidRPr="39AACDCE">
        <w:rPr>
          <w:rFonts w:ascii="Calibri" w:eastAsia="Calibri" w:hAnsi="Calibri" w:cs="Calibri"/>
        </w:rPr>
        <w:t>Vista 3D del sistema</w:t>
      </w:r>
      <w:r w:rsidRPr="12229839">
        <w:rPr>
          <w:rFonts w:ascii="Calibri" w:eastAsia="Calibri" w:hAnsi="Calibri" w:cs="Calibri"/>
        </w:rPr>
        <w:t>, que permite observar en tiempo real los movimientos de los AGVs, el estado de las estaciones y la interacción entre componentes.</w:t>
      </w:r>
    </w:p>
    <w:p w14:paraId="738154F1" w14:textId="35EC0075" w:rsidR="12229839" w:rsidRDefault="12229839" w:rsidP="008F49B8">
      <w:pPr>
        <w:pStyle w:val="Prrafodelista"/>
        <w:numPr>
          <w:ilvl w:val="0"/>
          <w:numId w:val="60"/>
        </w:numPr>
        <w:spacing w:before="240" w:after="240"/>
        <w:rPr>
          <w:rFonts w:ascii="Calibri" w:eastAsia="Calibri" w:hAnsi="Calibri" w:cs="Calibri"/>
        </w:rPr>
      </w:pPr>
      <w:r w:rsidRPr="39AACDCE">
        <w:rPr>
          <w:rFonts w:ascii="Calibri" w:eastAsia="Calibri" w:hAnsi="Calibri" w:cs="Calibri"/>
        </w:rPr>
        <w:t>Paneles de indicadores (dashboards)</w:t>
      </w:r>
      <w:r w:rsidRPr="12229839">
        <w:rPr>
          <w:rFonts w:ascii="Calibri" w:eastAsia="Calibri" w:hAnsi="Calibri" w:cs="Calibri"/>
        </w:rPr>
        <w:t>, donde se muestran KPIs como productividad, tiempo en cola, tasa de utilización de recursos y acumulación en buffers.</w:t>
      </w:r>
    </w:p>
    <w:p w14:paraId="484DD62B" w14:textId="5CBC0E3E" w:rsidR="12229839" w:rsidRDefault="12229839" w:rsidP="008F49B8">
      <w:pPr>
        <w:pStyle w:val="Prrafodelista"/>
        <w:numPr>
          <w:ilvl w:val="0"/>
          <w:numId w:val="60"/>
        </w:numPr>
        <w:spacing w:before="240" w:after="240"/>
        <w:rPr>
          <w:rFonts w:ascii="Calibri" w:eastAsia="Calibri" w:hAnsi="Calibri" w:cs="Calibri"/>
        </w:rPr>
      </w:pPr>
      <w:r w:rsidRPr="39AACDCE">
        <w:rPr>
          <w:rFonts w:ascii="Calibri" w:eastAsia="Calibri" w:hAnsi="Calibri" w:cs="Calibri"/>
        </w:rPr>
        <w:lastRenderedPageBreak/>
        <w:t>Histogramas y gráficos de Gantt</w:t>
      </w:r>
      <w:r w:rsidRPr="12229839">
        <w:rPr>
          <w:rFonts w:ascii="Calibri" w:eastAsia="Calibri" w:hAnsi="Calibri" w:cs="Calibri"/>
        </w:rPr>
        <w:t>, útiles para visualizar tiempos de proceso y secuencias de trabajo.</w:t>
      </w:r>
    </w:p>
    <w:p w14:paraId="5D81BB45" w14:textId="1501836C" w:rsidR="12229839" w:rsidRDefault="73CC7A6E" w:rsidP="12229839">
      <w:pPr>
        <w:spacing w:before="240" w:after="240"/>
        <w:rPr>
          <w:rFonts w:ascii="Calibri" w:eastAsia="Calibri" w:hAnsi="Calibri" w:cs="Calibri"/>
        </w:rPr>
      </w:pPr>
      <w:r w:rsidRPr="73CC7A6E">
        <w:rPr>
          <w:rFonts w:ascii="Calibri" w:eastAsia="Calibri" w:hAnsi="Calibri" w:cs="Calibri"/>
        </w:rPr>
        <w:t>Estas herramientas fueron esenciales para interpretar los resultados y validar el diseño del sistema.</w:t>
      </w:r>
    </w:p>
    <w:p w14:paraId="6CB1D3D2" w14:textId="37FC56AD" w:rsidR="73CC7A6E" w:rsidRDefault="73CC7A6E" w:rsidP="42765B08">
      <w:pPr>
        <w:pStyle w:val="Ttulo2"/>
        <w:rPr>
          <w:sz w:val="36"/>
          <w:szCs w:val="36"/>
        </w:rPr>
      </w:pPr>
      <w:bookmarkStart w:id="74" w:name="_Toc1672642797"/>
      <w:r w:rsidRPr="6F5C38C7">
        <w:rPr>
          <w:sz w:val="36"/>
          <w:szCs w:val="36"/>
        </w:rPr>
        <w:t>Análisis y validación de los resultados obtenidos</w:t>
      </w:r>
      <w:bookmarkEnd w:id="74"/>
    </w:p>
    <w:p w14:paraId="6B10A73F" w14:textId="4517FFE3" w:rsidR="6BE9B5E8" w:rsidRDefault="6BE9B5E8" w:rsidP="6BE9B5E8">
      <w:pPr>
        <w:spacing w:before="240" w:after="240"/>
        <w:jc w:val="both"/>
      </w:pPr>
      <w:r w:rsidRPr="6BE9B5E8">
        <w:rPr>
          <w:rFonts w:ascii="Calibri" w:eastAsia="Calibri" w:hAnsi="Calibri" w:cs="Calibri"/>
        </w:rPr>
        <w:t>Con el objetivo de validar el desempeño del sistema simulado, se han establecido una serie de Indicadores Clave de Rendimiento (KPIs) que permiten evaluar cuantitativamente el grado de cumplimiento de los objetivos funcionales y estratégicos del proyecto. A partir de la simulación en FlexSim y de los datos obtenidos, se presenta a continuación el análisis detallado de cada KPI en comparación con las metas previamente definidas.</w:t>
      </w:r>
    </w:p>
    <w:p w14:paraId="7BD47BD6" w14:textId="22FE33AD" w:rsidR="5527065C" w:rsidRDefault="42765B08" w:rsidP="42765B08">
      <w:pPr>
        <w:pStyle w:val="Ttulo3"/>
        <w:rPr>
          <w:sz w:val="32"/>
          <w:szCs w:val="32"/>
        </w:rPr>
      </w:pPr>
      <w:bookmarkStart w:id="75" w:name="_Toc1809950957"/>
      <w:r w:rsidRPr="11AF1157">
        <w:rPr>
          <w:sz w:val="28"/>
          <w:szCs w:val="28"/>
        </w:rPr>
        <w:t>Sin intervención humana</w:t>
      </w:r>
      <w:bookmarkEnd w:id="75"/>
    </w:p>
    <w:p w14:paraId="7740B5D7" w14:textId="06E143DD" w:rsidR="5527065C" w:rsidRDefault="6BE9B5E8" w:rsidP="008F49B8">
      <w:pPr>
        <w:pStyle w:val="Prrafodelista"/>
        <w:numPr>
          <w:ilvl w:val="0"/>
          <w:numId w:val="92"/>
        </w:numPr>
        <w:spacing w:before="240" w:after="240"/>
        <w:jc w:val="both"/>
        <w:rPr>
          <w:rFonts w:ascii="Calibri" w:eastAsia="Calibri" w:hAnsi="Calibri" w:cs="Calibri"/>
        </w:rPr>
      </w:pPr>
      <w:r w:rsidRPr="6BE9B5E8">
        <w:rPr>
          <w:rFonts w:ascii="Calibri" w:eastAsia="Calibri" w:hAnsi="Calibri" w:cs="Calibri"/>
        </w:rPr>
        <w:t>Valor actual: El 80 % de los procesos se encuentran automatizados.</w:t>
      </w:r>
    </w:p>
    <w:p w14:paraId="000D7DB5" w14:textId="487D9617" w:rsidR="5527065C" w:rsidRDefault="6BE9B5E8" w:rsidP="008F49B8">
      <w:pPr>
        <w:pStyle w:val="Prrafodelista"/>
        <w:numPr>
          <w:ilvl w:val="0"/>
          <w:numId w:val="92"/>
        </w:numPr>
        <w:spacing w:before="240" w:after="240"/>
        <w:jc w:val="both"/>
        <w:rPr>
          <w:rFonts w:ascii="Calibri" w:eastAsia="Calibri" w:hAnsi="Calibri" w:cs="Calibri"/>
        </w:rPr>
      </w:pPr>
      <w:r w:rsidRPr="6BE9B5E8">
        <w:rPr>
          <w:rFonts w:ascii="Calibri" w:eastAsia="Calibri" w:hAnsi="Calibri" w:cs="Calibri"/>
        </w:rPr>
        <w:t>Objetivo: Alcanzar un 100 % de automatización en operaciones clave.</w:t>
      </w:r>
    </w:p>
    <w:p w14:paraId="1FBA1FAE" w14:textId="1D2AB7AE" w:rsidR="5527065C" w:rsidRDefault="6BE9B5E8" w:rsidP="6BE9B5E8">
      <w:pPr>
        <w:spacing w:before="240" w:after="240"/>
        <w:jc w:val="both"/>
        <w:rPr>
          <w:rFonts w:ascii="Calibri" w:eastAsia="Calibri" w:hAnsi="Calibri" w:cs="Calibri"/>
        </w:rPr>
      </w:pPr>
      <w:r w:rsidRPr="6BE9B5E8">
        <w:rPr>
          <w:rFonts w:ascii="Calibri" w:eastAsia="Calibri" w:hAnsi="Calibri" w:cs="Calibri"/>
        </w:rPr>
        <w:t>Este resultado confirma un avance sustancial en la eliminación de tareas manuales, especialmente en las fases logísticas y de ensamblaje. No obstante, aún se detectan ciertas operaciones dependientes de intervención humana (como cambios de configuración o tareas de mantenimiento), lo cual sugiere que una mayor integración de sistemas autónomos y control inteligente es necesaria para cerrar la brecha restante.</w:t>
      </w:r>
    </w:p>
    <w:p w14:paraId="6B15F1A1" w14:textId="22BA0B13" w:rsidR="5527065C" w:rsidRDefault="6BE9B5E8" w:rsidP="6BE9B5E8">
      <w:pPr>
        <w:pStyle w:val="Ttulo3"/>
        <w:rPr>
          <w:sz w:val="32"/>
          <w:szCs w:val="32"/>
        </w:rPr>
      </w:pPr>
      <w:bookmarkStart w:id="76" w:name="_Toc1122029216"/>
      <w:r w:rsidRPr="4965126C">
        <w:rPr>
          <w:sz w:val="28"/>
          <w:szCs w:val="28"/>
        </w:rPr>
        <w:t>Control total de inventario</w:t>
      </w:r>
      <w:bookmarkEnd w:id="76"/>
    </w:p>
    <w:p w14:paraId="46BC37F7" w14:textId="2FC279E8" w:rsidR="5527065C" w:rsidRDefault="6BE9B5E8" w:rsidP="008F49B8">
      <w:pPr>
        <w:pStyle w:val="Prrafodelista"/>
        <w:numPr>
          <w:ilvl w:val="0"/>
          <w:numId w:val="91"/>
        </w:numPr>
        <w:spacing w:before="240" w:after="240"/>
        <w:jc w:val="both"/>
        <w:rPr>
          <w:rFonts w:ascii="Calibri" w:eastAsia="Calibri" w:hAnsi="Calibri" w:cs="Calibri"/>
        </w:rPr>
      </w:pPr>
      <w:r w:rsidRPr="6BE9B5E8">
        <w:rPr>
          <w:rFonts w:ascii="Calibri" w:eastAsia="Calibri" w:hAnsi="Calibri" w:cs="Calibri"/>
        </w:rPr>
        <w:t>Valor actual: 95 % de precisión en el inventario.</w:t>
      </w:r>
    </w:p>
    <w:p w14:paraId="51D37293" w14:textId="4C56274E" w:rsidR="5527065C" w:rsidRDefault="6BE9B5E8" w:rsidP="008F49B8">
      <w:pPr>
        <w:pStyle w:val="Prrafodelista"/>
        <w:numPr>
          <w:ilvl w:val="0"/>
          <w:numId w:val="91"/>
        </w:numPr>
        <w:spacing w:before="240" w:after="240"/>
        <w:jc w:val="both"/>
        <w:rPr>
          <w:rFonts w:ascii="Calibri" w:eastAsia="Calibri" w:hAnsi="Calibri" w:cs="Calibri"/>
        </w:rPr>
      </w:pPr>
      <w:r w:rsidRPr="6BE9B5E8">
        <w:rPr>
          <w:rFonts w:ascii="Calibri" w:eastAsia="Calibri" w:hAnsi="Calibri" w:cs="Calibri"/>
        </w:rPr>
        <w:t>Objetivo: 100 % de visibilidad en tiempo real.</w:t>
      </w:r>
    </w:p>
    <w:p w14:paraId="53E8091E" w14:textId="4B7954A8" w:rsidR="5527065C" w:rsidRDefault="6BE9B5E8" w:rsidP="6BE9B5E8">
      <w:pPr>
        <w:spacing w:before="240" w:after="240"/>
        <w:jc w:val="both"/>
        <w:rPr>
          <w:rFonts w:ascii="Calibri" w:eastAsia="Calibri" w:hAnsi="Calibri" w:cs="Calibri"/>
        </w:rPr>
      </w:pPr>
      <w:r w:rsidRPr="6BE9B5E8">
        <w:rPr>
          <w:rFonts w:ascii="Calibri" w:eastAsia="Calibri" w:hAnsi="Calibri" w:cs="Calibri"/>
        </w:rPr>
        <w:t>La precisión alcanzada en la gestión de inventarios es elevada, con trazabilidad casi completa del flujo de materiales. Este indicador refleja la eficacia del sistema de transporte inteligente y de los buffers controlados digitalmente. La implementación futura de un sistema ERP integrado podría permitir alcanzar el objetivo de visibilidad total en tiempo real.</w:t>
      </w:r>
    </w:p>
    <w:p w14:paraId="568F6BB9" w14:textId="411AE6D0" w:rsidR="5527065C" w:rsidRDefault="6BE9B5E8" w:rsidP="6BE9B5E8">
      <w:pPr>
        <w:pStyle w:val="Ttulo3"/>
        <w:rPr>
          <w:sz w:val="32"/>
          <w:szCs w:val="32"/>
        </w:rPr>
      </w:pPr>
      <w:bookmarkStart w:id="77" w:name="_Toc1106319516"/>
      <w:r w:rsidRPr="3B72DC86">
        <w:rPr>
          <w:sz w:val="28"/>
          <w:szCs w:val="28"/>
        </w:rPr>
        <w:t>Sin errores en las órdenes de producción</w:t>
      </w:r>
      <w:bookmarkEnd w:id="77"/>
    </w:p>
    <w:p w14:paraId="576E3FF8" w14:textId="181C25B9" w:rsidR="5527065C" w:rsidRDefault="6BE9B5E8" w:rsidP="008F49B8">
      <w:pPr>
        <w:pStyle w:val="Prrafodelista"/>
        <w:numPr>
          <w:ilvl w:val="0"/>
          <w:numId w:val="90"/>
        </w:numPr>
        <w:spacing w:before="240" w:after="240"/>
        <w:jc w:val="both"/>
        <w:rPr>
          <w:rFonts w:ascii="Calibri" w:eastAsia="Calibri" w:hAnsi="Calibri" w:cs="Calibri"/>
        </w:rPr>
      </w:pPr>
      <w:r w:rsidRPr="6BE9B5E8">
        <w:rPr>
          <w:rFonts w:ascii="Calibri" w:eastAsia="Calibri" w:hAnsi="Calibri" w:cs="Calibri"/>
        </w:rPr>
        <w:t>Valor actual: 99.5 % de órdenes ejecutadas sin error.</w:t>
      </w:r>
    </w:p>
    <w:p w14:paraId="1A48F66C" w14:textId="267EBBFD" w:rsidR="5527065C" w:rsidRDefault="6BE9B5E8" w:rsidP="008F49B8">
      <w:pPr>
        <w:pStyle w:val="Prrafodelista"/>
        <w:numPr>
          <w:ilvl w:val="0"/>
          <w:numId w:val="90"/>
        </w:numPr>
        <w:spacing w:before="240" w:after="240"/>
        <w:jc w:val="both"/>
        <w:rPr>
          <w:rFonts w:ascii="Calibri" w:eastAsia="Calibri" w:hAnsi="Calibri" w:cs="Calibri"/>
        </w:rPr>
      </w:pPr>
      <w:r w:rsidRPr="6BE9B5E8">
        <w:rPr>
          <w:rFonts w:ascii="Calibri" w:eastAsia="Calibri" w:hAnsi="Calibri" w:cs="Calibri"/>
        </w:rPr>
        <w:t>Objetivo: 100 % de exactitud en ejecución de órdenes.</w:t>
      </w:r>
    </w:p>
    <w:p w14:paraId="6D0417C3" w14:textId="4811B85E" w:rsidR="5527065C" w:rsidRDefault="6BE9B5E8" w:rsidP="6BE9B5E8">
      <w:pPr>
        <w:spacing w:before="240" w:after="240"/>
        <w:jc w:val="both"/>
        <w:rPr>
          <w:rFonts w:ascii="Calibri" w:eastAsia="Calibri" w:hAnsi="Calibri" w:cs="Calibri"/>
        </w:rPr>
      </w:pPr>
      <w:r w:rsidRPr="6BE9B5E8">
        <w:rPr>
          <w:rFonts w:ascii="Calibri" w:eastAsia="Calibri" w:hAnsi="Calibri" w:cs="Calibri"/>
        </w:rPr>
        <w:t>El margen de error residual es mínimo y se asocia principalmente a retrasos o interrupciones no críticas. El diseño robusto de los procesos automatizados y la gestión eficiente de recursos han contribuido directamente a este alto nivel de exactitud. Con ajustes menores en la sincronización de procesos, es razonable alcanzar el 100 % en versiones futuras del sistema.</w:t>
      </w:r>
    </w:p>
    <w:p w14:paraId="00A04FF9" w14:textId="360F5FAE" w:rsidR="5527065C" w:rsidRDefault="6BE9B5E8" w:rsidP="6BE9B5E8">
      <w:pPr>
        <w:pStyle w:val="Ttulo3"/>
        <w:rPr>
          <w:sz w:val="32"/>
          <w:szCs w:val="32"/>
        </w:rPr>
      </w:pPr>
      <w:bookmarkStart w:id="78" w:name="_Toc294525518"/>
      <w:r w:rsidRPr="3B72DC86">
        <w:rPr>
          <w:sz w:val="28"/>
          <w:szCs w:val="28"/>
        </w:rPr>
        <w:t>Reducción del lead time</w:t>
      </w:r>
      <w:bookmarkEnd w:id="78"/>
    </w:p>
    <w:p w14:paraId="446CD32C" w14:textId="28C017ED" w:rsidR="5527065C" w:rsidRDefault="6BE9B5E8" w:rsidP="008F49B8">
      <w:pPr>
        <w:pStyle w:val="Prrafodelista"/>
        <w:numPr>
          <w:ilvl w:val="0"/>
          <w:numId w:val="89"/>
        </w:numPr>
        <w:spacing w:before="240" w:after="240"/>
        <w:jc w:val="both"/>
        <w:rPr>
          <w:rFonts w:ascii="Calibri" w:eastAsia="Calibri" w:hAnsi="Calibri" w:cs="Calibri"/>
        </w:rPr>
      </w:pPr>
      <w:r w:rsidRPr="6BE9B5E8">
        <w:rPr>
          <w:rFonts w:ascii="Calibri" w:eastAsia="Calibri" w:hAnsi="Calibri" w:cs="Calibri"/>
        </w:rPr>
        <w:t>Valor actual: Lead time promedio de 3.2 días.</w:t>
      </w:r>
    </w:p>
    <w:p w14:paraId="64DDFCE0" w14:textId="5D1D0257" w:rsidR="5527065C" w:rsidRDefault="6BE9B5E8" w:rsidP="008F49B8">
      <w:pPr>
        <w:pStyle w:val="Prrafodelista"/>
        <w:numPr>
          <w:ilvl w:val="0"/>
          <w:numId w:val="89"/>
        </w:numPr>
        <w:spacing w:before="240" w:after="240"/>
        <w:jc w:val="both"/>
        <w:rPr>
          <w:rFonts w:ascii="Calibri" w:eastAsia="Calibri" w:hAnsi="Calibri" w:cs="Calibri"/>
        </w:rPr>
      </w:pPr>
      <w:r w:rsidRPr="6BE9B5E8">
        <w:rPr>
          <w:rFonts w:ascii="Calibri" w:eastAsia="Calibri" w:hAnsi="Calibri" w:cs="Calibri"/>
        </w:rPr>
        <w:lastRenderedPageBreak/>
        <w:t>Objetivo: Reducción a 2 días.</w:t>
      </w:r>
    </w:p>
    <w:p w14:paraId="5FFF1AAB" w14:textId="7F40D4EC" w:rsidR="5527065C" w:rsidRDefault="6BE9B5E8" w:rsidP="6BE9B5E8">
      <w:pPr>
        <w:spacing w:before="240" w:after="240"/>
        <w:jc w:val="both"/>
        <w:rPr>
          <w:rFonts w:ascii="Calibri" w:eastAsia="Calibri" w:hAnsi="Calibri" w:cs="Calibri"/>
        </w:rPr>
      </w:pPr>
      <w:r w:rsidRPr="6BE9B5E8">
        <w:rPr>
          <w:rFonts w:ascii="Calibri" w:eastAsia="Calibri" w:hAnsi="Calibri" w:cs="Calibri"/>
        </w:rPr>
        <w:t>El sistema ha logrado una mejora significativa respecto a una planta tradicional, pero aún está por encima del objetivo propuesto. Las principales causas identificadas son tiempos de espera acumulados en algunas estaciones críticas y ciertos cuellos de botella en horas punta. La optimización del flujo de materiales, el balanceo de cargas entre estaciones y el perfeccionamiento de los algoritmos de asignación podrían reducir el lead time en futuras iteraciones.</w:t>
      </w:r>
    </w:p>
    <w:p w14:paraId="0626A290" w14:textId="40243034" w:rsidR="5527065C" w:rsidRDefault="6BE9B5E8" w:rsidP="6BE9B5E8">
      <w:pPr>
        <w:pStyle w:val="Ttulo3"/>
        <w:rPr>
          <w:sz w:val="32"/>
          <w:szCs w:val="32"/>
        </w:rPr>
      </w:pPr>
      <w:bookmarkStart w:id="79" w:name="_Toc1395171218"/>
      <w:r w:rsidRPr="3B72DC86">
        <w:rPr>
          <w:sz w:val="28"/>
          <w:szCs w:val="28"/>
        </w:rPr>
        <w:t>Reorganización dinámica sin parar producción</w:t>
      </w:r>
      <w:bookmarkEnd w:id="79"/>
    </w:p>
    <w:p w14:paraId="04EDE77B" w14:textId="7E25F083" w:rsidR="5527065C" w:rsidRDefault="6BE9B5E8" w:rsidP="008F49B8">
      <w:pPr>
        <w:pStyle w:val="Prrafodelista"/>
        <w:numPr>
          <w:ilvl w:val="0"/>
          <w:numId w:val="88"/>
        </w:numPr>
        <w:spacing w:before="240" w:after="240"/>
        <w:jc w:val="both"/>
        <w:rPr>
          <w:rFonts w:ascii="Calibri" w:eastAsia="Calibri" w:hAnsi="Calibri" w:cs="Calibri"/>
        </w:rPr>
      </w:pPr>
      <w:r w:rsidRPr="6BE9B5E8">
        <w:rPr>
          <w:rFonts w:ascii="Calibri" w:eastAsia="Calibri" w:hAnsi="Calibri" w:cs="Calibri"/>
        </w:rPr>
        <w:t>Valor actual: 25 % de los cambios en la línea se realizan sin detener la producción.</w:t>
      </w:r>
    </w:p>
    <w:p w14:paraId="3978D347" w14:textId="176C370B" w:rsidR="5527065C" w:rsidRDefault="6BE9B5E8" w:rsidP="008F49B8">
      <w:pPr>
        <w:pStyle w:val="Prrafodelista"/>
        <w:numPr>
          <w:ilvl w:val="0"/>
          <w:numId w:val="88"/>
        </w:numPr>
        <w:spacing w:before="240" w:after="240"/>
        <w:jc w:val="both"/>
        <w:rPr>
          <w:rFonts w:ascii="Calibri" w:eastAsia="Calibri" w:hAnsi="Calibri" w:cs="Calibri"/>
        </w:rPr>
      </w:pPr>
      <w:r w:rsidRPr="6BE9B5E8">
        <w:rPr>
          <w:rFonts w:ascii="Calibri" w:eastAsia="Calibri" w:hAnsi="Calibri" w:cs="Calibri"/>
        </w:rPr>
        <w:t>Objetivo: 100 % de reorganización dinámica.</w:t>
      </w:r>
    </w:p>
    <w:p w14:paraId="4DDBDA00" w14:textId="671EC3F9" w:rsidR="5527065C" w:rsidRDefault="6BE9B5E8" w:rsidP="6BE9B5E8">
      <w:pPr>
        <w:spacing w:before="240" w:after="240"/>
        <w:jc w:val="both"/>
        <w:rPr>
          <w:rFonts w:ascii="Calibri" w:eastAsia="Calibri" w:hAnsi="Calibri" w:cs="Calibri"/>
        </w:rPr>
      </w:pPr>
      <w:r w:rsidRPr="6BE9B5E8">
        <w:rPr>
          <w:rFonts w:ascii="Calibri" w:eastAsia="Calibri" w:hAnsi="Calibri" w:cs="Calibri"/>
        </w:rPr>
        <w:t>Aunque el modelo contempla la reconfiguración de líneas, esta solo se logra sin interrupciones en un cuarto de los casos simulados. La mejora en este ámbito requiere una lógica más avanzada de planificación dinámica y mayor autonomía de los subsistemas. Es un aspecto clave a reforzar para maximizar la flexibilidad operativa de la fábrica.</w:t>
      </w:r>
    </w:p>
    <w:p w14:paraId="61CE868D" w14:textId="2A32B64E" w:rsidR="5527065C" w:rsidRDefault="6BE9B5E8" w:rsidP="6BE9B5E8">
      <w:pPr>
        <w:pStyle w:val="Ttulo3"/>
        <w:rPr>
          <w:sz w:val="32"/>
          <w:szCs w:val="32"/>
        </w:rPr>
      </w:pPr>
      <w:bookmarkStart w:id="80" w:name="_Toc1263079504"/>
      <w:r w:rsidRPr="3B72DC86">
        <w:rPr>
          <w:sz w:val="28"/>
          <w:szCs w:val="28"/>
        </w:rPr>
        <w:t>Adaptación automatizada a tarifas energéticas</w:t>
      </w:r>
      <w:bookmarkEnd w:id="80"/>
    </w:p>
    <w:p w14:paraId="4F9B5584" w14:textId="5FA31FA8" w:rsidR="5527065C" w:rsidRDefault="6BE9B5E8" w:rsidP="008F49B8">
      <w:pPr>
        <w:pStyle w:val="Prrafodelista"/>
        <w:numPr>
          <w:ilvl w:val="0"/>
          <w:numId w:val="87"/>
        </w:numPr>
        <w:spacing w:before="240" w:after="240"/>
        <w:jc w:val="both"/>
        <w:rPr>
          <w:rFonts w:ascii="Calibri" w:eastAsia="Calibri" w:hAnsi="Calibri" w:cs="Calibri"/>
        </w:rPr>
      </w:pPr>
      <w:r w:rsidRPr="6BE9B5E8">
        <w:rPr>
          <w:rFonts w:ascii="Calibri" w:eastAsia="Calibri" w:hAnsi="Calibri" w:cs="Calibri"/>
        </w:rPr>
        <w:t>Valor actual: 50 % de los procesos adaptados a tarifas.</w:t>
      </w:r>
    </w:p>
    <w:p w14:paraId="4BDE16C1" w14:textId="5DB11AD6" w:rsidR="5527065C" w:rsidRDefault="6BE9B5E8" w:rsidP="008F49B8">
      <w:pPr>
        <w:pStyle w:val="Prrafodelista"/>
        <w:numPr>
          <w:ilvl w:val="0"/>
          <w:numId w:val="87"/>
        </w:numPr>
        <w:spacing w:before="240" w:after="240"/>
        <w:jc w:val="both"/>
        <w:rPr>
          <w:rFonts w:ascii="Calibri" w:eastAsia="Calibri" w:hAnsi="Calibri" w:cs="Calibri"/>
        </w:rPr>
      </w:pPr>
      <w:r w:rsidRPr="6BE9B5E8">
        <w:rPr>
          <w:rFonts w:ascii="Calibri" w:eastAsia="Calibri" w:hAnsi="Calibri" w:cs="Calibri"/>
        </w:rPr>
        <w:t>Objetivo: 75 % de automatización en respuesta a tarifas.</w:t>
      </w:r>
    </w:p>
    <w:p w14:paraId="70215AF8" w14:textId="77777777" w:rsidR="00C00954" w:rsidRDefault="6BE9B5E8" w:rsidP="6BE9B5E8">
      <w:pPr>
        <w:spacing w:before="240" w:after="240"/>
        <w:jc w:val="both"/>
        <w:rPr>
          <w:rFonts w:ascii="Calibri" w:eastAsia="Calibri" w:hAnsi="Calibri" w:cs="Calibri"/>
        </w:rPr>
      </w:pPr>
      <w:r w:rsidRPr="6BE9B5E8">
        <w:rPr>
          <w:rFonts w:ascii="Calibri" w:eastAsia="Calibri" w:hAnsi="Calibri" w:cs="Calibri"/>
        </w:rPr>
        <w:t>La simulación ha demostrado cierta capacidad de adaptación a variaciones tarifarias (por ejemplo, mediante reprogramación horaria de procesos energéticamente intensivos), pero no de forma completamente automatizada. La incorporación de sistemas de gestión energética inteligentes (EMS) podría elevar este indicador, contribuyendo tanto a la eficiencia operativa como a la sostenibilidad.</w:t>
      </w:r>
    </w:p>
    <w:p w14:paraId="17822107" w14:textId="77777777" w:rsidR="00652904" w:rsidRDefault="00C00954" w:rsidP="00652904">
      <w:pPr>
        <w:keepNext/>
        <w:spacing w:before="240" w:after="240"/>
        <w:jc w:val="center"/>
      </w:pPr>
      <w:r w:rsidRPr="00253324">
        <w:rPr>
          <w:rFonts w:ascii="Calibri" w:eastAsia="Calibri" w:hAnsi="Calibri" w:cs="Calibri"/>
        </w:rPr>
        <w:drawing>
          <wp:inline distT="0" distB="0" distL="0" distR="0" wp14:anchorId="63BD6396" wp14:editId="515A4BEE">
            <wp:extent cx="3027042" cy="2521942"/>
            <wp:effectExtent l="0" t="0" r="2540" b="0"/>
            <wp:docPr id="200604852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8521" name="Imagen 1" descr="Tabla&#10;&#10;El contenido generado por IA puede ser incorrecto."/>
                    <pic:cNvPicPr/>
                  </pic:nvPicPr>
                  <pic:blipFill>
                    <a:blip r:embed="rId16"/>
                    <a:stretch>
                      <a:fillRect/>
                    </a:stretch>
                  </pic:blipFill>
                  <pic:spPr>
                    <a:xfrm>
                      <a:off x="0" y="0"/>
                      <a:ext cx="3036662" cy="2529957"/>
                    </a:xfrm>
                    <a:prstGeom prst="rect">
                      <a:avLst/>
                    </a:prstGeom>
                  </pic:spPr>
                </pic:pic>
              </a:graphicData>
            </a:graphic>
          </wp:inline>
        </w:drawing>
      </w:r>
    </w:p>
    <w:p w14:paraId="4025C399" w14:textId="7CB67A62" w:rsidR="5527065C" w:rsidRDefault="00652904" w:rsidP="00652904">
      <w:pPr>
        <w:pStyle w:val="Descripcin"/>
        <w:jc w:val="center"/>
        <w:rPr>
          <w:rFonts w:ascii="Calibri" w:eastAsia="Calibri" w:hAnsi="Calibri" w:cs="Calibri"/>
        </w:rPr>
      </w:pPr>
      <w:bookmarkStart w:id="81" w:name="_Toc200490534"/>
      <w:bookmarkStart w:id="82" w:name="_Toc200491021"/>
      <w:r>
        <w:t xml:space="preserve">Figura </w:t>
      </w:r>
      <w:bookmarkEnd w:id="81"/>
      <w:r w:rsidR="000733EF">
        <w:t>8</w:t>
      </w:r>
      <w:r w:rsidR="00536125">
        <w:t xml:space="preserve"> - Estadísticas del modelo de flexsim</w:t>
      </w:r>
      <w:bookmarkEnd w:id="82"/>
    </w:p>
    <w:p w14:paraId="49678E77" w14:textId="656067E1" w:rsidR="00C00954" w:rsidRDefault="00C00954" w:rsidP="00C00954">
      <w:pPr>
        <w:spacing w:before="240" w:after="240"/>
        <w:jc w:val="both"/>
        <w:rPr>
          <w:rFonts w:ascii="Calibri" w:eastAsia="Calibri" w:hAnsi="Calibri" w:cs="Calibri"/>
        </w:rPr>
      </w:pPr>
      <w:r w:rsidRPr="00C00954">
        <w:rPr>
          <w:rFonts w:ascii="Calibri" w:eastAsia="Calibri" w:hAnsi="Calibri" w:cs="Calibri"/>
        </w:rPr>
        <w:t xml:space="preserve">La simulación de FAIN no solo valida la viabilidad del diseño, sino que también proporciona un </w:t>
      </w:r>
      <w:r w:rsidRPr="00C00954">
        <w:rPr>
          <w:rFonts w:ascii="Calibri" w:eastAsia="Calibri" w:hAnsi="Calibri" w:cs="Calibri"/>
          <w:b/>
          <w:bCs/>
        </w:rPr>
        <w:t>rico conjunto de datos y estadísticas clave</w:t>
      </w:r>
      <w:r w:rsidRPr="00C00954">
        <w:rPr>
          <w:rFonts w:ascii="Calibri" w:eastAsia="Calibri" w:hAnsi="Calibri" w:cs="Calibri"/>
        </w:rPr>
        <w:t xml:space="preserve"> para el análisis de rendimiento y la mejora continua. </w:t>
      </w:r>
      <w:r w:rsidRPr="00C00954">
        <w:rPr>
          <w:rFonts w:ascii="Calibri" w:eastAsia="Calibri" w:hAnsi="Calibri" w:cs="Calibri"/>
        </w:rPr>
        <w:lastRenderedPageBreak/>
        <w:t xml:space="preserve">Gracias al modelo detallado en Flexsim, es posible </w:t>
      </w:r>
      <w:r w:rsidRPr="00C00954">
        <w:rPr>
          <w:rFonts w:ascii="Calibri" w:eastAsia="Calibri" w:hAnsi="Calibri" w:cs="Calibri"/>
          <w:b/>
          <w:bCs/>
        </w:rPr>
        <w:t>monitorizar y evaluar métricas cruciales</w:t>
      </w:r>
      <w:r w:rsidRPr="00C00954">
        <w:rPr>
          <w:rFonts w:ascii="Calibri" w:eastAsia="Calibri" w:hAnsi="Calibri" w:cs="Calibri"/>
        </w:rPr>
        <w:t xml:space="preserve"> del proceso productivo. Podemos revisar con precisión el </w:t>
      </w:r>
      <w:r w:rsidRPr="00C00954">
        <w:rPr>
          <w:rFonts w:ascii="Calibri" w:eastAsia="Calibri" w:hAnsi="Calibri" w:cs="Calibri"/>
          <w:b/>
          <w:bCs/>
        </w:rPr>
        <w:t>tiempo de uso y la ocupación de los robots</w:t>
      </w:r>
      <w:r w:rsidRPr="00C00954">
        <w:rPr>
          <w:rFonts w:ascii="Calibri" w:eastAsia="Calibri" w:hAnsi="Calibri" w:cs="Calibri"/>
        </w:rPr>
        <w:t xml:space="preserve"> industriales, analizando su eficiencia y detectando posibles cuellos de botella en el ensamblaje. También podemos rastrear las </w:t>
      </w:r>
      <w:r w:rsidRPr="00C00954">
        <w:rPr>
          <w:rFonts w:ascii="Calibri" w:eastAsia="Calibri" w:hAnsi="Calibri" w:cs="Calibri"/>
          <w:b/>
          <w:bCs/>
        </w:rPr>
        <w:t>distancias recorridas por los AGVs</w:t>
      </w:r>
      <w:r w:rsidRPr="00C00954">
        <w:rPr>
          <w:rFonts w:ascii="Calibri" w:eastAsia="Calibri" w:hAnsi="Calibri" w:cs="Calibri"/>
        </w:rPr>
        <w:t xml:space="preserve">, optimizando sus rutas y reduciendo el consumo energético, además de identificar sus </w:t>
      </w:r>
      <w:r w:rsidRPr="00C00954">
        <w:rPr>
          <w:rFonts w:ascii="Calibri" w:eastAsia="Calibri" w:hAnsi="Calibri" w:cs="Calibri"/>
          <w:b/>
          <w:bCs/>
        </w:rPr>
        <w:t>tiempos parados</w:t>
      </w:r>
      <w:r w:rsidRPr="00C00954">
        <w:rPr>
          <w:rFonts w:ascii="Calibri" w:eastAsia="Calibri" w:hAnsi="Calibri" w:cs="Calibri"/>
        </w:rPr>
        <w:t xml:space="preserve"> o de espera, lo que permite mejorar la coordinación logística y la asignación de tareas. Este nivel de detalle en las estadísticas es fundamental para tomar decisiones informadas y optimizar continuamente la operación de la fábrica.</w:t>
      </w:r>
    </w:p>
    <w:p w14:paraId="78BAD600" w14:textId="77777777" w:rsidR="00C00954" w:rsidRDefault="00C00954" w:rsidP="00C00954">
      <w:pPr>
        <w:spacing w:before="240" w:after="240"/>
        <w:jc w:val="both"/>
        <w:rPr>
          <w:rFonts w:ascii="Calibri" w:eastAsia="Calibri" w:hAnsi="Calibri" w:cs="Calibri"/>
        </w:rPr>
      </w:pPr>
    </w:p>
    <w:p w14:paraId="6C5BF257" w14:textId="06A9AADC" w:rsidR="5527065C" w:rsidRDefault="6BE9B5E8" w:rsidP="6BE9B5E8">
      <w:pPr>
        <w:pStyle w:val="Ttulo3"/>
        <w:rPr>
          <w:sz w:val="32"/>
          <w:szCs w:val="32"/>
        </w:rPr>
      </w:pPr>
      <w:bookmarkStart w:id="83" w:name="_Toc549248581"/>
      <w:r w:rsidRPr="4B7A2636">
        <w:rPr>
          <w:sz w:val="28"/>
          <w:szCs w:val="28"/>
        </w:rPr>
        <w:t>Conclusión del análisis</w:t>
      </w:r>
      <w:bookmarkEnd w:id="83"/>
    </w:p>
    <w:p w14:paraId="68AA52BB" w14:textId="6DE6CE98" w:rsidR="5527065C" w:rsidRDefault="6BE9B5E8" w:rsidP="6BE9B5E8">
      <w:pPr>
        <w:spacing w:before="240" w:after="240"/>
        <w:jc w:val="both"/>
        <w:rPr>
          <w:rFonts w:ascii="Calibri" w:eastAsia="Calibri" w:hAnsi="Calibri" w:cs="Calibri"/>
        </w:rPr>
      </w:pPr>
      <w:r w:rsidRPr="6BE9B5E8">
        <w:rPr>
          <w:rFonts w:ascii="Calibri" w:eastAsia="Calibri" w:hAnsi="Calibri" w:cs="Calibri"/>
        </w:rPr>
        <w:t>Los resultados de la simulación muestran un alto nivel de cumplimiento de los objetivos establecidos, con varios KPIs ya cercanos a su meta final. Se validan tanto la eficiencia funcional del sistema automatizado como su potencial de escalabilidad y flexibilidad.</w:t>
      </w:r>
    </w:p>
    <w:p w14:paraId="1376E771" w14:textId="222CA252" w:rsidR="00D95870" w:rsidRDefault="6BE9B5E8" w:rsidP="00C00954">
      <w:pPr>
        <w:spacing w:before="240" w:after="240"/>
        <w:jc w:val="both"/>
        <w:rPr>
          <w:rFonts w:ascii="Calibri" w:eastAsia="Calibri" w:hAnsi="Calibri" w:cs="Calibri"/>
        </w:rPr>
      </w:pPr>
      <w:r w:rsidRPr="6BE9B5E8">
        <w:rPr>
          <w:rFonts w:ascii="Calibri" w:eastAsia="Calibri" w:hAnsi="Calibri" w:cs="Calibri"/>
        </w:rPr>
        <w:t>Sin embargo, también se identifican áreas de mejora específicas (reconfiguración dinámica y adaptación energética), que orientan claramente las prioridades para futuras fases de desarrollo. La simulación ha demostrado ser una herramienta valiosa no solo para validar el diseño actual, sino también para detectar puntos críticos y orientar la toma de decisiones hacia una mejora continua del sistema productivo.</w:t>
      </w:r>
    </w:p>
    <w:p w14:paraId="2401EB17" w14:textId="77777777" w:rsidR="00D95870" w:rsidRDefault="00D95870" w:rsidP="00C00954">
      <w:pPr>
        <w:spacing w:before="240" w:after="240"/>
        <w:jc w:val="both"/>
        <w:rPr>
          <w:rFonts w:ascii="Calibri" w:eastAsia="Calibri" w:hAnsi="Calibri" w:cs="Calibri"/>
        </w:rPr>
      </w:pPr>
    </w:p>
    <w:p w14:paraId="74E246FA" w14:textId="6C65A84C" w:rsidR="008406BF" w:rsidRPr="00A64FF9" w:rsidRDefault="00E903C2" w:rsidP="2E4F7D38">
      <w:pPr>
        <w:pStyle w:val="Ttulo1"/>
        <w:spacing w:after="240"/>
        <w:jc w:val="both"/>
        <w:rPr>
          <w:sz w:val="48"/>
          <w:szCs w:val="48"/>
        </w:rPr>
      </w:pPr>
      <w:bookmarkStart w:id="84" w:name="_Toc1684252876"/>
      <w:r w:rsidRPr="79964C5A">
        <w:rPr>
          <w:sz w:val="48"/>
          <w:szCs w:val="48"/>
        </w:rPr>
        <w:t xml:space="preserve">Costes y </w:t>
      </w:r>
      <w:r w:rsidR="00D95BDC" w:rsidRPr="79964C5A">
        <w:rPr>
          <w:sz w:val="48"/>
          <w:szCs w:val="48"/>
        </w:rPr>
        <w:t>Beneficios</w:t>
      </w:r>
      <w:bookmarkEnd w:id="84"/>
      <w:r w:rsidR="00DE1656" w:rsidRPr="79964C5A">
        <w:rPr>
          <w:sz w:val="48"/>
          <w:szCs w:val="48"/>
        </w:rPr>
        <w:t xml:space="preserve"> </w:t>
      </w:r>
    </w:p>
    <w:p w14:paraId="07D638CB" w14:textId="21EB5E6E" w:rsidR="008406BF" w:rsidRPr="00A64FF9" w:rsidRDefault="00FE7334" w:rsidP="3BAD498D">
      <w:pPr>
        <w:jc w:val="both"/>
        <w:rPr>
          <w:noProof/>
          <w:sz w:val="18"/>
          <w:szCs w:val="18"/>
        </w:rPr>
      </w:pPr>
      <w:r>
        <w:t>A partir del presupuesto estimado de 773.474,40 € destinado a la implementación de un sistema de automatización industrial, se ha realizado un análisis detallado para valorar la rentabilidad y viabilidad del proyecto. Este presupuesto abarca la incorporación de tecnologías clave como robots colaborativos, vehículos autónomos (AGVs), sistemas de transporte automatizado y soluciones de visión artificial, todos orientados a mejorar la eficiencia, reducir costes operativos y elevar la competitividad de la planta. A continuación, se presenta la tabla con el desglose presupuestario, seguida del análisis coste-beneficio y del retorno de inversión (ROI) estimado.</w:t>
      </w:r>
    </w:p>
    <w:p w14:paraId="39989093" w14:textId="77777777" w:rsidR="00001C84" w:rsidRDefault="00E903C2" w:rsidP="00001C84">
      <w:pPr>
        <w:pStyle w:val="Ttulo1"/>
        <w:jc w:val="center"/>
      </w:pPr>
      <w:r>
        <w:rPr>
          <w:noProof/>
        </w:rPr>
        <w:lastRenderedPageBreak/>
        <w:drawing>
          <wp:inline distT="0" distB="0" distL="0" distR="0" wp14:anchorId="4944FE2B" wp14:editId="5FC25772">
            <wp:extent cx="5400040" cy="4799330"/>
            <wp:effectExtent l="0" t="0" r="0" b="1270"/>
            <wp:docPr id="1170950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7">
                      <a:extLst>
                        <a:ext uri="{28A0092B-C50C-407E-A947-70E740481C1C}">
                          <a14:useLocalDpi xmlns:a14="http://schemas.microsoft.com/office/drawing/2010/main" val="0"/>
                        </a:ext>
                      </a:extLst>
                    </a:blip>
                    <a:stretch>
                      <a:fillRect/>
                    </a:stretch>
                  </pic:blipFill>
                  <pic:spPr>
                    <a:xfrm>
                      <a:off x="0" y="0"/>
                      <a:ext cx="5400040" cy="4799330"/>
                    </a:xfrm>
                    <a:prstGeom prst="rect">
                      <a:avLst/>
                    </a:prstGeom>
                  </pic:spPr>
                </pic:pic>
              </a:graphicData>
            </a:graphic>
          </wp:inline>
        </w:drawing>
      </w:r>
    </w:p>
    <w:p w14:paraId="35F2FC38" w14:textId="4D6706DA" w:rsidR="00125F33" w:rsidRPr="00A11ADD" w:rsidRDefault="00001C84" w:rsidP="00536125">
      <w:pPr>
        <w:pStyle w:val="Descripcin"/>
        <w:jc w:val="center"/>
      </w:pPr>
      <w:bookmarkStart w:id="85" w:name="_Toc200490535"/>
      <w:bookmarkStart w:id="86" w:name="_Toc200491022"/>
      <w:r>
        <w:t xml:space="preserve">Figura </w:t>
      </w:r>
      <w:fldSimple w:instr=" SEQ Figura \* ARABIC "/>
      <w:r>
        <w:t xml:space="preserve"> </w:t>
      </w:r>
      <w:r w:rsidR="000733EF">
        <w:t xml:space="preserve">9 </w:t>
      </w:r>
      <w:del w:id="87" w:author="Microsoft Word" w:date="2025-06-10T23:36:00Z" w16du:dateUtc="2025-06-10T21:36:00Z">
        <w:r>
          <w:delText>–</w:delText>
        </w:r>
      </w:del>
      <w:ins w:id="88" w:author="Microsoft Word" w:date="2025-06-10T23:36:00Z" w16du:dateUtc="2025-06-10T21:36:00Z">
        <w:r w:rsidR="00536125">
          <w:t>-</w:t>
        </w:r>
      </w:ins>
      <w:r>
        <w:t xml:space="preserve"> Tabla de costes</w:t>
      </w:r>
      <w:bookmarkEnd w:id="85"/>
      <w:bookmarkEnd w:id="86"/>
    </w:p>
    <w:p w14:paraId="45C2C9A9" w14:textId="77777777" w:rsidR="00125F33" w:rsidRPr="00A11ADD" w:rsidRDefault="00125F33" w:rsidP="00A64FF9">
      <w:pPr>
        <w:pStyle w:val="Ttulo2"/>
        <w:jc w:val="both"/>
        <w:rPr>
          <w:sz w:val="36"/>
          <w:szCs w:val="36"/>
        </w:rPr>
      </w:pPr>
      <w:bookmarkStart w:id="89" w:name="_Toc1557482575"/>
      <w:r w:rsidRPr="3A0DBE81">
        <w:rPr>
          <w:sz w:val="36"/>
          <w:szCs w:val="36"/>
        </w:rPr>
        <w:t>Análisis Coste-Beneficio</w:t>
      </w:r>
      <w:bookmarkEnd w:id="89"/>
    </w:p>
    <w:p w14:paraId="5CBF1FA6" w14:textId="77777777" w:rsidR="00125F33" w:rsidRPr="00A11ADD" w:rsidRDefault="00125F33" w:rsidP="00A64FF9">
      <w:pPr>
        <w:jc w:val="both"/>
      </w:pPr>
      <w:r w:rsidRPr="00A11ADD">
        <w:t>Este análisis se centra en identificar y cuantificar los beneficios derivados de la automatización industrial para valorar si compensan la inversión realizada.</w:t>
      </w:r>
    </w:p>
    <w:p w14:paraId="2B2E198B" w14:textId="77777777" w:rsidR="00125F33" w:rsidRPr="00A11ADD" w:rsidRDefault="00125F33" w:rsidP="00A64FF9">
      <w:pPr>
        <w:pStyle w:val="Ttulo2"/>
        <w:jc w:val="both"/>
        <w:rPr>
          <w:sz w:val="36"/>
          <w:szCs w:val="36"/>
        </w:rPr>
      </w:pPr>
      <w:bookmarkStart w:id="90" w:name="_Toc1145326397"/>
      <w:r w:rsidRPr="648D8D2B">
        <w:rPr>
          <w:sz w:val="36"/>
          <w:szCs w:val="36"/>
        </w:rPr>
        <w:t>Beneficios Económicos Directos</w:t>
      </w:r>
      <w:bookmarkEnd w:id="90"/>
    </w:p>
    <w:p w14:paraId="2296B51A" w14:textId="468B7B2F" w:rsidR="00125F33" w:rsidRPr="00A11ADD" w:rsidRDefault="00125F33" w:rsidP="70E4E319">
      <w:pPr>
        <w:pStyle w:val="Ttulo3"/>
        <w:jc w:val="both"/>
        <w:rPr>
          <w:sz w:val="32"/>
          <w:szCs w:val="32"/>
        </w:rPr>
      </w:pPr>
      <w:bookmarkStart w:id="91" w:name="_Toc1646661354"/>
      <w:r w:rsidRPr="70E4E319">
        <w:rPr>
          <w:sz w:val="28"/>
          <w:szCs w:val="28"/>
        </w:rPr>
        <w:t>Incremento de la Productividad</w:t>
      </w:r>
      <w:bookmarkEnd w:id="91"/>
    </w:p>
    <w:p w14:paraId="0AAE647D" w14:textId="77777777" w:rsidR="00125F33" w:rsidRPr="00A11ADD" w:rsidRDefault="00125F33" w:rsidP="00A64FF9">
      <w:pPr>
        <w:jc w:val="both"/>
      </w:pPr>
      <w:r w:rsidRPr="00A11ADD">
        <w:t xml:space="preserve">La integración de robots colaborativos (UR5e, KUKA KR AGILUS), vehículos autónomos (AGVs) y sistemas de transporte automatizados optimiza el flujo de trabajo, reduciendo tiempos muertos y ciclos de producción. Se prevé un aumento de capacidad productiva entre un </w:t>
      </w:r>
      <w:r w:rsidRPr="00A11ADD">
        <w:rPr>
          <w:b/>
          <w:bCs/>
        </w:rPr>
        <w:t>20% y 30%</w:t>
      </w:r>
      <w:r w:rsidRPr="00A11ADD">
        <w:t>, lo que se traduce en un mayor volumen de productos en igual o menor tiempo.</w:t>
      </w:r>
    </w:p>
    <w:p w14:paraId="5F51D22B" w14:textId="22E409C9" w:rsidR="00125F33" w:rsidRPr="00A11ADD" w:rsidRDefault="00125F33" w:rsidP="709DF3B4">
      <w:pPr>
        <w:pStyle w:val="Ttulo3"/>
        <w:jc w:val="both"/>
        <w:rPr>
          <w:sz w:val="32"/>
          <w:szCs w:val="32"/>
        </w:rPr>
      </w:pPr>
      <w:bookmarkStart w:id="92" w:name="_Toc1968527015"/>
      <w:r w:rsidRPr="709DF3B4">
        <w:rPr>
          <w:sz w:val="28"/>
          <w:szCs w:val="28"/>
        </w:rPr>
        <w:t>Reducción de Costes Operativos</w:t>
      </w:r>
      <w:bookmarkEnd w:id="92"/>
    </w:p>
    <w:p w14:paraId="60F8B5C1" w14:textId="0008B448" w:rsidR="00125F33" w:rsidRPr="00A11ADD" w:rsidRDefault="00125F33" w:rsidP="008F49B8">
      <w:pPr>
        <w:pStyle w:val="Prrafodelista"/>
        <w:numPr>
          <w:ilvl w:val="0"/>
          <w:numId w:val="101"/>
        </w:numPr>
        <w:jc w:val="both"/>
      </w:pPr>
      <w:r w:rsidRPr="00A11ADD">
        <w:rPr>
          <w:b/>
          <w:bCs/>
        </w:rPr>
        <w:t>Disminución de Mano de Obra Directa:</w:t>
      </w:r>
      <w:r w:rsidRPr="00A11ADD">
        <w:t xml:space="preserve"> La automatización reducirá la necesidad de operarios en tareas repetitivas o peligrosas. Estimamos que la reasignación o reducción de entre 5 y 7 puestos con un coste medio anual bruto de 30.000 € podría generar un ahorro anual de entre </w:t>
      </w:r>
      <w:r w:rsidRPr="00A11ADD">
        <w:rPr>
          <w:b/>
          <w:bCs/>
        </w:rPr>
        <w:t>150.000 € y 210.000 €</w:t>
      </w:r>
      <w:r w:rsidRPr="00A11ADD">
        <w:t>.</w:t>
      </w:r>
    </w:p>
    <w:p w14:paraId="406189CD" w14:textId="7D7F4258" w:rsidR="00125F33" w:rsidRPr="00A11ADD" w:rsidRDefault="00125F33" w:rsidP="008F49B8">
      <w:pPr>
        <w:pStyle w:val="Prrafodelista"/>
        <w:numPr>
          <w:ilvl w:val="0"/>
          <w:numId w:val="102"/>
        </w:numPr>
        <w:jc w:val="both"/>
      </w:pPr>
      <w:r w:rsidRPr="00A11ADD">
        <w:rPr>
          <w:b/>
          <w:bCs/>
        </w:rPr>
        <w:t>Minimización de Errores y Retrabajos:</w:t>
      </w:r>
      <w:r w:rsidRPr="00A11ADD">
        <w:t xml:space="preserve"> La precisión de los robots y sistemas de visión como la cámara Hammara reduce defectos, disminuyendo desperdicios y tiempos de corrección. Se espera una reducción de defectos entre el 5% y 10%, lo </w:t>
      </w:r>
      <w:r w:rsidRPr="00A11ADD">
        <w:lastRenderedPageBreak/>
        <w:t xml:space="preserve">que puede significar ahorros importantes en costes materiales y mano de obra asociados. Por ejemplo, si actualmente el coste anual por retrabajos es de 150.000 €, una mejora del 7% equivaldría a un ahorro aproximado de </w:t>
      </w:r>
      <w:r w:rsidRPr="00A11ADD">
        <w:rPr>
          <w:b/>
          <w:bCs/>
        </w:rPr>
        <w:t>10.500 €</w:t>
      </w:r>
      <w:r w:rsidRPr="00A11ADD">
        <w:t>.</w:t>
      </w:r>
    </w:p>
    <w:p w14:paraId="78F04B65" w14:textId="5C291DA0" w:rsidR="00125F33" w:rsidRPr="00A11ADD" w:rsidRDefault="00125F33" w:rsidP="008F49B8">
      <w:pPr>
        <w:pStyle w:val="Prrafodelista"/>
        <w:numPr>
          <w:ilvl w:val="0"/>
          <w:numId w:val="103"/>
        </w:numPr>
        <w:jc w:val="both"/>
      </w:pPr>
      <w:r w:rsidRPr="00A11ADD">
        <w:rPr>
          <w:b/>
          <w:bCs/>
        </w:rPr>
        <w:t>Menor Consumo Energético por Unidad Producida:</w:t>
      </w:r>
      <w:r w:rsidRPr="00A11ADD">
        <w:t xml:space="preserve"> La optimización del proceso y la eficiencia energética de los equipos puede reducir el consumo relativo de energía, contribuyendo a menores costes operativos.</w:t>
      </w:r>
    </w:p>
    <w:p w14:paraId="35895E4C" w14:textId="7C71DE75" w:rsidR="00125F33" w:rsidRPr="00A11ADD" w:rsidRDefault="00125F33" w:rsidP="008F49B8">
      <w:pPr>
        <w:pStyle w:val="Prrafodelista"/>
        <w:numPr>
          <w:ilvl w:val="0"/>
          <w:numId w:val="104"/>
        </w:numPr>
        <w:jc w:val="both"/>
      </w:pPr>
      <w:r w:rsidRPr="00A11ADD">
        <w:rPr>
          <w:b/>
          <w:bCs/>
        </w:rPr>
        <w:t>Reducción de Accidentes Laborales:</w:t>
      </w:r>
      <w:r w:rsidRPr="00A11ADD">
        <w:t xml:space="preserve"> Al eliminar tareas riesgosas, se mejora la seguridad y se reducen gastos relacionados con accidentes, indemnizaciones y primas de seguros.</w:t>
      </w:r>
    </w:p>
    <w:p w14:paraId="71F36625" w14:textId="47DA93D6" w:rsidR="00125F33" w:rsidRPr="00A11ADD" w:rsidRDefault="00125F33" w:rsidP="3E0B8CB6">
      <w:pPr>
        <w:pStyle w:val="Ttulo3"/>
        <w:jc w:val="both"/>
        <w:rPr>
          <w:sz w:val="32"/>
          <w:szCs w:val="32"/>
        </w:rPr>
      </w:pPr>
      <w:bookmarkStart w:id="93" w:name="_Toc2044036445"/>
      <w:r w:rsidRPr="25BA75F3">
        <w:rPr>
          <w:sz w:val="28"/>
          <w:szCs w:val="28"/>
        </w:rPr>
        <w:t>Mejora en la Calidad del Producto</w:t>
      </w:r>
      <w:bookmarkEnd w:id="93"/>
    </w:p>
    <w:p w14:paraId="21A27FCC" w14:textId="77777777" w:rsidR="00125F33" w:rsidRPr="00A11ADD" w:rsidRDefault="00125F33" w:rsidP="00A64FF9">
      <w:pPr>
        <w:jc w:val="both"/>
      </w:pPr>
      <w:r w:rsidRPr="00A11ADD">
        <w:t>La automatización asegura una calidad homogénea y reduce la variabilidad, lo que impacta positivamente en la satisfacción del cliente, disminuye devoluciones y fortalece la reputación de la empresa.</w:t>
      </w:r>
    </w:p>
    <w:p w14:paraId="720D6D61" w14:textId="77777777" w:rsidR="00125F33" w:rsidRPr="00A11ADD" w:rsidRDefault="00125F33" w:rsidP="00A64FF9">
      <w:pPr>
        <w:jc w:val="both"/>
      </w:pPr>
    </w:p>
    <w:p w14:paraId="082A0BE4" w14:textId="77777777" w:rsidR="00125F33" w:rsidRPr="00A11ADD" w:rsidRDefault="00125F33" w:rsidP="00A64FF9">
      <w:pPr>
        <w:pStyle w:val="Ttulo2"/>
        <w:jc w:val="both"/>
        <w:rPr>
          <w:sz w:val="36"/>
          <w:szCs w:val="36"/>
        </w:rPr>
      </w:pPr>
      <w:bookmarkStart w:id="94" w:name="_Toc1192308918"/>
      <w:r w:rsidRPr="5C88399E">
        <w:rPr>
          <w:sz w:val="36"/>
          <w:szCs w:val="36"/>
        </w:rPr>
        <w:t>Beneficios Cualitativos (No Monetarios)</w:t>
      </w:r>
      <w:bookmarkEnd w:id="94"/>
    </w:p>
    <w:p w14:paraId="5016E1CD" w14:textId="77777777" w:rsidR="00125F33" w:rsidRPr="00A11ADD" w:rsidRDefault="00125F33" w:rsidP="008F49B8">
      <w:pPr>
        <w:numPr>
          <w:ilvl w:val="0"/>
          <w:numId w:val="23"/>
        </w:numPr>
        <w:jc w:val="both"/>
      </w:pPr>
      <w:r w:rsidRPr="00A11ADD">
        <w:rPr>
          <w:b/>
          <w:bCs/>
        </w:rPr>
        <w:t>Flexibilidad de Producción:</w:t>
      </w:r>
      <w:r w:rsidRPr="00A11ADD">
        <w:t xml:space="preserve"> Los robots y AGVs permiten adaptarse con rapidez a cambios en el volumen o tipo de producto, facilitando la personalización y reducción de tiempos de ajuste.</w:t>
      </w:r>
    </w:p>
    <w:p w14:paraId="18E14340" w14:textId="77777777" w:rsidR="00125F33" w:rsidRPr="00A11ADD" w:rsidRDefault="00125F33" w:rsidP="008F49B8">
      <w:pPr>
        <w:numPr>
          <w:ilvl w:val="0"/>
          <w:numId w:val="23"/>
        </w:numPr>
        <w:jc w:val="both"/>
      </w:pPr>
      <w:r w:rsidRPr="00A11ADD">
        <w:rPr>
          <w:b/>
          <w:bCs/>
        </w:rPr>
        <w:t>Seguridad Laboral:</w:t>
      </w:r>
      <w:r w:rsidRPr="00A11ADD">
        <w:t xml:space="preserve"> Menor exposición a tareas peligrosas o físicamente exigentes mejora las condiciones laborales.</w:t>
      </w:r>
    </w:p>
    <w:p w14:paraId="14DDB68F" w14:textId="77777777" w:rsidR="00125F33" w:rsidRPr="00A11ADD" w:rsidRDefault="00125F33" w:rsidP="008F49B8">
      <w:pPr>
        <w:numPr>
          <w:ilvl w:val="0"/>
          <w:numId w:val="23"/>
        </w:numPr>
        <w:jc w:val="both"/>
      </w:pPr>
      <w:r w:rsidRPr="00A11ADD">
        <w:rPr>
          <w:b/>
          <w:bCs/>
        </w:rPr>
        <w:t>Imagen Innovadora:</w:t>
      </w:r>
      <w:r w:rsidRPr="00A11ADD">
        <w:t xml:space="preserve"> Una inversión tecnológica posiciona a la empresa como líder en innovación, atrayendo talento y potenciales clientes.</w:t>
      </w:r>
    </w:p>
    <w:p w14:paraId="18B14A4B" w14:textId="77777777" w:rsidR="00125F33" w:rsidRPr="00A11ADD" w:rsidRDefault="00125F33" w:rsidP="008F49B8">
      <w:pPr>
        <w:numPr>
          <w:ilvl w:val="0"/>
          <w:numId w:val="23"/>
        </w:numPr>
        <w:jc w:val="both"/>
      </w:pPr>
      <w:r w:rsidRPr="00A11ADD">
        <w:rPr>
          <w:b/>
          <w:bCs/>
        </w:rPr>
        <w:t>Optimización del Espacio:</w:t>
      </w:r>
      <w:r w:rsidRPr="00A11ADD">
        <w:t xml:space="preserve"> La reorganización de la planta con equipos compactos permite aprovechar mejor el espacio disponible.</w:t>
      </w:r>
    </w:p>
    <w:p w14:paraId="647BD784" w14:textId="77777777" w:rsidR="00125F33" w:rsidRPr="00A11ADD" w:rsidRDefault="00125F33" w:rsidP="008F49B8">
      <w:pPr>
        <w:numPr>
          <w:ilvl w:val="0"/>
          <w:numId w:val="23"/>
        </w:numPr>
        <w:jc w:val="both"/>
      </w:pPr>
      <w:r w:rsidRPr="00A11ADD">
        <w:rPr>
          <w:b/>
          <w:bCs/>
        </w:rPr>
        <w:t>Datos para Mejora Continua:</w:t>
      </w:r>
      <w:r w:rsidRPr="00A11ADD">
        <w:t xml:space="preserve"> Los sistemas automatizados facilitan la recopilación de información en tiempo real para optimizar procesos.</w:t>
      </w:r>
    </w:p>
    <w:p w14:paraId="7E07CC99" w14:textId="77777777" w:rsidR="00125F33" w:rsidRPr="00A11ADD" w:rsidRDefault="00125F33" w:rsidP="008F49B8">
      <w:pPr>
        <w:numPr>
          <w:ilvl w:val="0"/>
          <w:numId w:val="23"/>
        </w:numPr>
        <w:jc w:val="both"/>
      </w:pPr>
      <w:r w:rsidRPr="00A11ADD">
        <w:rPr>
          <w:b/>
          <w:bCs/>
        </w:rPr>
        <w:t>Atracción y Retención de Talento Técnico:</w:t>
      </w:r>
      <w:r w:rsidRPr="00A11ADD">
        <w:t xml:space="preserve"> Un entorno avanzado tecnológicamente es más atractivo para ingenieros y especialistas.</w:t>
      </w:r>
    </w:p>
    <w:p w14:paraId="0C410E22" w14:textId="77777777" w:rsidR="00125F33" w:rsidRPr="00A11ADD" w:rsidRDefault="00125F33" w:rsidP="00A64FF9">
      <w:pPr>
        <w:jc w:val="both"/>
      </w:pPr>
    </w:p>
    <w:p w14:paraId="36C7EE44" w14:textId="77777777" w:rsidR="00125F33" w:rsidRPr="00A11ADD" w:rsidRDefault="00125F33" w:rsidP="00A64FF9">
      <w:pPr>
        <w:pStyle w:val="Ttulo2"/>
        <w:jc w:val="both"/>
        <w:rPr>
          <w:sz w:val="36"/>
          <w:szCs w:val="36"/>
        </w:rPr>
      </w:pPr>
      <w:bookmarkStart w:id="95" w:name="_Toc2055716883"/>
      <w:r w:rsidRPr="305EA29E">
        <w:rPr>
          <w:sz w:val="36"/>
          <w:szCs w:val="36"/>
        </w:rPr>
        <w:t>Análisis de Retorno de Inversión (ROI)</w:t>
      </w:r>
      <w:bookmarkEnd w:id="95"/>
    </w:p>
    <w:p w14:paraId="2F0C7E39" w14:textId="77777777" w:rsidR="00125F33" w:rsidRPr="00A11ADD" w:rsidRDefault="00125F33" w:rsidP="00A64FF9">
      <w:pPr>
        <w:jc w:val="both"/>
      </w:pPr>
      <w:r w:rsidRPr="00A11ADD">
        <w:t>Para el cálculo del ROI, tomaremos una estimación conservadora de beneficios anuales derivados de los ahorros en mano de obra y reducción de errores: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Caption w:val="asfdjasdf"/>
      </w:tblPr>
      <w:tblGrid>
        <w:gridCol w:w="4089"/>
        <w:gridCol w:w="1951"/>
      </w:tblGrid>
      <w:tr w:rsidR="00125F33" w:rsidRPr="00A11ADD" w14:paraId="162BA008" w14:textId="77777777" w:rsidTr="73CC7A6E">
        <w:trPr>
          <w:tblHeader/>
          <w:tblCellSpacing w:w="15" w:type="dxa"/>
          <w:jc w:val="center"/>
        </w:trPr>
        <w:tc>
          <w:tcPr>
            <w:tcW w:w="0" w:type="auto"/>
            <w:shd w:val="clear" w:color="auto" w:fill="DEEAF6" w:themeFill="accent1" w:themeFillTint="33"/>
            <w:vAlign w:val="center"/>
            <w:hideMark/>
          </w:tcPr>
          <w:p w14:paraId="0D530A2E" w14:textId="77777777" w:rsidR="00125F33" w:rsidRPr="00A11ADD" w:rsidRDefault="00125F33" w:rsidP="00A64FF9">
            <w:pPr>
              <w:jc w:val="both"/>
              <w:rPr>
                <w:b/>
                <w:bCs/>
              </w:rPr>
            </w:pPr>
            <w:r w:rsidRPr="00A11ADD">
              <w:rPr>
                <w:b/>
                <w:bCs/>
              </w:rPr>
              <w:t>Concepto</w:t>
            </w:r>
          </w:p>
        </w:tc>
        <w:tc>
          <w:tcPr>
            <w:tcW w:w="0" w:type="auto"/>
            <w:shd w:val="clear" w:color="auto" w:fill="DEEAF6" w:themeFill="accent1" w:themeFillTint="33"/>
            <w:vAlign w:val="center"/>
            <w:hideMark/>
          </w:tcPr>
          <w:p w14:paraId="45BA4666" w14:textId="77777777" w:rsidR="00125F33" w:rsidRPr="00A11ADD" w:rsidRDefault="73CC7A6E" w:rsidP="73CC7A6E">
            <w:pPr>
              <w:jc w:val="center"/>
              <w:rPr>
                <w:b/>
                <w:bCs/>
              </w:rPr>
            </w:pPr>
            <w:r w:rsidRPr="73CC7A6E">
              <w:rPr>
                <w:b/>
                <w:bCs/>
              </w:rPr>
              <w:t>Estimación Anual (€)</w:t>
            </w:r>
          </w:p>
        </w:tc>
      </w:tr>
      <w:tr w:rsidR="00125F33" w:rsidRPr="00A11ADD" w14:paraId="11304109" w14:textId="77777777" w:rsidTr="73CC7A6E">
        <w:trPr>
          <w:tblCellSpacing w:w="15" w:type="dxa"/>
          <w:jc w:val="center"/>
        </w:trPr>
        <w:tc>
          <w:tcPr>
            <w:tcW w:w="0" w:type="auto"/>
            <w:shd w:val="clear" w:color="auto" w:fill="EAEDF1"/>
            <w:vAlign w:val="center"/>
            <w:hideMark/>
          </w:tcPr>
          <w:p w14:paraId="22A718BE" w14:textId="77777777" w:rsidR="00125F33" w:rsidRPr="00A11ADD" w:rsidRDefault="00125F33" w:rsidP="00A64FF9">
            <w:pPr>
              <w:jc w:val="both"/>
            </w:pPr>
            <w:r w:rsidRPr="00A11ADD">
              <w:t>Ahorro por reducción de mano de obra</w:t>
            </w:r>
          </w:p>
        </w:tc>
        <w:tc>
          <w:tcPr>
            <w:tcW w:w="0" w:type="auto"/>
            <w:shd w:val="clear" w:color="auto" w:fill="EAEDF1"/>
            <w:vAlign w:val="center"/>
            <w:hideMark/>
          </w:tcPr>
          <w:p w14:paraId="7F6CEF96" w14:textId="77777777" w:rsidR="00125F33" w:rsidRPr="00A11ADD" w:rsidRDefault="00125F33" w:rsidP="00A64FF9">
            <w:pPr>
              <w:jc w:val="both"/>
            </w:pPr>
            <w:r w:rsidRPr="00A11ADD">
              <w:t>180.000</w:t>
            </w:r>
          </w:p>
        </w:tc>
      </w:tr>
      <w:tr w:rsidR="00125F33" w:rsidRPr="00536125" w14:paraId="79B3B197" w14:textId="77777777" w:rsidTr="73CC7A6E">
        <w:trPr>
          <w:tblCellSpacing w:w="15" w:type="dxa"/>
          <w:jc w:val="center"/>
        </w:trPr>
        <w:tc>
          <w:tcPr>
            <w:tcW w:w="0" w:type="auto"/>
            <w:shd w:val="clear" w:color="auto" w:fill="EAEDF1"/>
            <w:vAlign w:val="center"/>
            <w:hideMark/>
          </w:tcPr>
          <w:p w14:paraId="033BAD59" w14:textId="77777777" w:rsidR="00125F33" w:rsidRPr="00A11ADD" w:rsidRDefault="00125F33" w:rsidP="00A64FF9">
            <w:pPr>
              <w:jc w:val="both"/>
            </w:pPr>
            <w:r w:rsidRPr="00A11ADD">
              <w:t>Ahorro por reducción de errores y retrabajos</w:t>
            </w:r>
          </w:p>
        </w:tc>
        <w:tc>
          <w:tcPr>
            <w:tcW w:w="0" w:type="auto"/>
            <w:shd w:val="clear" w:color="auto" w:fill="EAEDF1"/>
            <w:vAlign w:val="center"/>
            <w:hideMark/>
          </w:tcPr>
          <w:p w14:paraId="2375CFDA" w14:textId="77777777" w:rsidR="00125F33" w:rsidRPr="00A11ADD" w:rsidRDefault="00125F33" w:rsidP="00A64FF9">
            <w:pPr>
              <w:jc w:val="both"/>
            </w:pPr>
            <w:r w:rsidRPr="00A11ADD">
              <w:t>10.000</w:t>
            </w:r>
          </w:p>
        </w:tc>
      </w:tr>
      <w:tr w:rsidR="00125F33" w:rsidRPr="00A11ADD" w14:paraId="5CB2C6B7" w14:textId="77777777" w:rsidTr="73CC7A6E">
        <w:trPr>
          <w:tblCellSpacing w:w="15" w:type="dxa"/>
          <w:jc w:val="center"/>
        </w:trPr>
        <w:tc>
          <w:tcPr>
            <w:tcW w:w="0" w:type="auto"/>
            <w:shd w:val="clear" w:color="auto" w:fill="DEEAF6" w:themeFill="accent1" w:themeFillTint="33"/>
            <w:vAlign w:val="center"/>
            <w:hideMark/>
          </w:tcPr>
          <w:p w14:paraId="7DB0E510" w14:textId="77777777" w:rsidR="00125F33" w:rsidRPr="00A11ADD" w:rsidRDefault="00125F33" w:rsidP="00A64FF9">
            <w:pPr>
              <w:jc w:val="both"/>
            </w:pPr>
            <w:r w:rsidRPr="00A11ADD">
              <w:rPr>
                <w:b/>
                <w:bCs/>
              </w:rPr>
              <w:t>Total Beneficios Anuales Estimados</w:t>
            </w:r>
          </w:p>
        </w:tc>
        <w:tc>
          <w:tcPr>
            <w:tcW w:w="0" w:type="auto"/>
            <w:shd w:val="clear" w:color="auto" w:fill="DEEAF6" w:themeFill="accent1" w:themeFillTint="33"/>
            <w:vAlign w:val="center"/>
            <w:hideMark/>
          </w:tcPr>
          <w:p w14:paraId="065096B8" w14:textId="77777777" w:rsidR="00125F33" w:rsidRPr="00A11ADD" w:rsidRDefault="00125F33" w:rsidP="00001C84">
            <w:pPr>
              <w:keepNext/>
              <w:jc w:val="both"/>
            </w:pPr>
            <w:r w:rsidRPr="00A11ADD">
              <w:rPr>
                <w:b/>
                <w:bCs/>
              </w:rPr>
              <w:t>190.000</w:t>
            </w:r>
          </w:p>
        </w:tc>
      </w:tr>
    </w:tbl>
    <w:p w14:paraId="68121A31" w14:textId="2EFE3FB0" w:rsidR="00001C84" w:rsidRDefault="00001C84" w:rsidP="00001C84">
      <w:pPr>
        <w:pStyle w:val="Descripcin"/>
        <w:jc w:val="center"/>
      </w:pPr>
      <w:bookmarkStart w:id="96" w:name="_Toc200490536"/>
      <w:bookmarkStart w:id="97" w:name="_Toc200491023"/>
      <w:r>
        <w:t xml:space="preserve">Figura </w:t>
      </w:r>
      <w:r w:rsidR="000733EF">
        <w:t xml:space="preserve">10 </w:t>
      </w:r>
      <w:fldSimple w:instr=" SEQ Figura \* ARABIC ">
        <w:bookmarkEnd w:id="96"/>
      </w:fldSimple>
      <w:r w:rsidR="00536125">
        <w:t xml:space="preserve"> - Tabla de ahorros anuales</w:t>
      </w:r>
      <w:bookmarkEnd w:id="97"/>
    </w:p>
    <w:p w14:paraId="6FB3A9FA" w14:textId="5E487A65" w:rsidR="00880A4F" w:rsidRDefault="00EE2809" w:rsidP="00A73BE4">
      <w:pPr>
        <w:pStyle w:val="Ttulo2"/>
        <w:jc w:val="both"/>
      </w:pPr>
      <w:r>
        <w:lastRenderedPageBreak/>
        <w:tab/>
      </w:r>
    </w:p>
    <w:p w14:paraId="4F5CD4B9" w14:textId="77777777" w:rsidR="00A73BE4" w:rsidRPr="00A73BE4" w:rsidRDefault="00A73BE4" w:rsidP="00A73BE4">
      <w:pPr>
        <w:pStyle w:val="Ttulo2"/>
        <w:jc w:val="both"/>
        <w:rPr>
          <w:sz w:val="36"/>
          <w:szCs w:val="36"/>
        </w:rPr>
      </w:pPr>
      <w:bookmarkStart w:id="98" w:name="_Toc1941074583"/>
      <w:r w:rsidRPr="47A181D1">
        <w:rPr>
          <w:sz w:val="36"/>
          <w:szCs w:val="36"/>
        </w:rPr>
        <w:t>Justificación Detallada de los Valores</w:t>
      </w:r>
      <w:bookmarkEnd w:id="98"/>
    </w:p>
    <w:p w14:paraId="3759AA61" w14:textId="77777777" w:rsidR="00EB46DA" w:rsidRPr="00EB46DA" w:rsidRDefault="00EB46DA" w:rsidP="00880A4F">
      <w:pPr>
        <w:jc w:val="both"/>
        <w:rPr>
          <w:b/>
          <w:bCs/>
        </w:rPr>
      </w:pPr>
      <w:r w:rsidRPr="00EB46DA">
        <w:rPr>
          <w:b/>
          <w:bCs/>
        </w:rPr>
        <w:t>Ahorro por reducción de mano de obra → 180.000 €/año</w:t>
      </w:r>
    </w:p>
    <w:p w14:paraId="05EA17AB" w14:textId="77777777" w:rsidR="00EB46DA" w:rsidRPr="00EB46DA" w:rsidRDefault="00EB46DA" w:rsidP="00880A4F">
      <w:pPr>
        <w:jc w:val="both"/>
      </w:pPr>
      <w:r w:rsidRPr="00EB46DA">
        <w:t xml:space="preserve">Este valor se basa en la previsión de que la automatización del sistema permitirá eliminar o reasignar entre </w:t>
      </w:r>
      <w:r w:rsidRPr="00EB46DA">
        <w:rPr>
          <w:b/>
          <w:bCs/>
        </w:rPr>
        <w:t>5 y 7 puestos de trabajo</w:t>
      </w:r>
      <w:r w:rsidRPr="00EB46DA">
        <w:t xml:space="preserve"> vinculados a tareas repetitivas, de manipulación de materiales o montaje manual, que ahora estarán cubiertas por robots, AGVs y cintas transportadoras automatizadas.</w:t>
      </w:r>
    </w:p>
    <w:p w14:paraId="009AB917" w14:textId="77777777" w:rsidR="00EB46DA" w:rsidRPr="00EB46DA" w:rsidRDefault="00EB46DA" w:rsidP="008F49B8">
      <w:pPr>
        <w:numPr>
          <w:ilvl w:val="0"/>
          <w:numId w:val="62"/>
        </w:numPr>
        <w:jc w:val="both"/>
      </w:pPr>
      <w:r w:rsidRPr="00EB46DA">
        <w:rPr>
          <w:b/>
          <w:bCs/>
        </w:rPr>
        <w:t>Coste medio por operario:</w:t>
      </w:r>
      <w:r w:rsidRPr="00EB46DA">
        <w:t xml:space="preserve"> 30.000 €/año (salario bruto + costes sociales y asociados)</w:t>
      </w:r>
    </w:p>
    <w:p w14:paraId="4ABB6326" w14:textId="77777777" w:rsidR="00EB46DA" w:rsidRPr="00EB46DA" w:rsidRDefault="00EB46DA" w:rsidP="008F49B8">
      <w:pPr>
        <w:numPr>
          <w:ilvl w:val="0"/>
          <w:numId w:val="62"/>
        </w:numPr>
        <w:jc w:val="both"/>
      </w:pPr>
      <w:r w:rsidRPr="00EB46DA">
        <w:rPr>
          <w:b/>
          <w:bCs/>
        </w:rPr>
        <w:t>Ahorro mínimo:</w:t>
      </w:r>
      <w:r w:rsidRPr="00EB46DA">
        <w:t xml:space="preserve"> 5 x 30.000 € = 150.000 €</w:t>
      </w:r>
    </w:p>
    <w:p w14:paraId="11D780B3" w14:textId="77777777" w:rsidR="00EB46DA" w:rsidRPr="00EB46DA" w:rsidRDefault="00EB46DA" w:rsidP="008F49B8">
      <w:pPr>
        <w:numPr>
          <w:ilvl w:val="0"/>
          <w:numId w:val="62"/>
        </w:numPr>
        <w:jc w:val="both"/>
      </w:pPr>
      <w:r w:rsidRPr="00EB46DA">
        <w:rPr>
          <w:b/>
          <w:bCs/>
        </w:rPr>
        <w:t>Ahorro máximo:</w:t>
      </w:r>
      <w:r w:rsidRPr="00EB46DA">
        <w:t xml:space="preserve"> 7 x 30.000 € = 210.000 €</w:t>
      </w:r>
    </w:p>
    <w:p w14:paraId="13711471" w14:textId="77777777" w:rsidR="00EB46DA" w:rsidRPr="00EB46DA" w:rsidRDefault="00EB46DA" w:rsidP="008F49B8">
      <w:pPr>
        <w:numPr>
          <w:ilvl w:val="0"/>
          <w:numId w:val="62"/>
        </w:numPr>
        <w:jc w:val="both"/>
      </w:pPr>
      <w:r w:rsidRPr="00EB46DA">
        <w:rPr>
          <w:b/>
          <w:bCs/>
        </w:rPr>
        <w:t>Valor adoptado para el cálculo:</w:t>
      </w:r>
      <w:r w:rsidRPr="00EB46DA">
        <w:t xml:space="preserve"> </w:t>
      </w:r>
      <w:r w:rsidRPr="00EB46DA">
        <w:rPr>
          <w:b/>
          <w:bCs/>
        </w:rPr>
        <w:t>180.000 €</w:t>
      </w:r>
      <w:r w:rsidRPr="00EB46DA">
        <w:t>, como media conservadora, que representa una estimación realista sin asumir escenarios extremos.</w:t>
      </w:r>
    </w:p>
    <w:p w14:paraId="7429FC7A" w14:textId="77777777" w:rsidR="00EB46DA" w:rsidRPr="00EB46DA" w:rsidRDefault="00EB46DA" w:rsidP="00880A4F">
      <w:pPr>
        <w:jc w:val="both"/>
      </w:pPr>
      <w:r w:rsidRPr="00EB46DA">
        <w:t xml:space="preserve">Cabe destacar que este ahorro no implica necesariamente despidos, sino la </w:t>
      </w:r>
      <w:r w:rsidRPr="00EB46DA">
        <w:rPr>
          <w:b/>
          <w:bCs/>
        </w:rPr>
        <w:t>reubicación de personal a tareas de supervisión o valor añadido</w:t>
      </w:r>
      <w:r w:rsidRPr="00EB46DA">
        <w:t xml:space="preserve">, o incluso la </w:t>
      </w:r>
      <w:r w:rsidRPr="00EB46DA">
        <w:rPr>
          <w:b/>
          <w:bCs/>
        </w:rPr>
        <w:t>eliminación de futuras contrataciones</w:t>
      </w:r>
      <w:r w:rsidRPr="00EB46DA">
        <w:t xml:space="preserve"> gracias a la mayor eficiencia.</w:t>
      </w:r>
    </w:p>
    <w:p w14:paraId="09C7D4D3" w14:textId="77777777" w:rsidR="00EB46DA" w:rsidRPr="00EB46DA" w:rsidRDefault="00EB46DA" w:rsidP="00880A4F">
      <w:pPr>
        <w:jc w:val="both"/>
        <w:rPr>
          <w:b/>
          <w:bCs/>
        </w:rPr>
      </w:pPr>
      <w:r w:rsidRPr="00EB46DA">
        <w:rPr>
          <w:b/>
          <w:bCs/>
        </w:rPr>
        <w:t>Ahorro por reducción de errores y retrabajos → 10.000 €/año</w:t>
      </w:r>
    </w:p>
    <w:p w14:paraId="523C69E9" w14:textId="77777777" w:rsidR="00EB46DA" w:rsidRPr="00EB46DA" w:rsidRDefault="00EB46DA" w:rsidP="00880A4F">
      <w:pPr>
        <w:jc w:val="both"/>
      </w:pPr>
      <w:r w:rsidRPr="00EB46DA">
        <w:t>Gracias al uso de sistemas de visión artificial (como la cámara Hammara) y la alta precisión de los robots industriales, se reduce la tasa de defectos, reprocesos y errores en las operaciones de ensamblaje.</w:t>
      </w:r>
    </w:p>
    <w:p w14:paraId="72B7DF84" w14:textId="77777777" w:rsidR="00EB46DA" w:rsidRPr="00EB46DA" w:rsidRDefault="00EB46DA" w:rsidP="008F49B8">
      <w:pPr>
        <w:numPr>
          <w:ilvl w:val="0"/>
          <w:numId w:val="63"/>
        </w:numPr>
        <w:jc w:val="both"/>
      </w:pPr>
      <w:r w:rsidRPr="00EB46DA">
        <w:t xml:space="preserve">Si se estima que actualmente los costes derivados de retrabajos y errores ascienden a </w:t>
      </w:r>
      <w:r w:rsidRPr="00EB46DA">
        <w:rPr>
          <w:b/>
          <w:bCs/>
        </w:rPr>
        <w:t>150.000 €/año</w:t>
      </w:r>
      <w:r w:rsidRPr="00EB46DA">
        <w:t xml:space="preserve">, una mejora del </w:t>
      </w:r>
      <w:r w:rsidRPr="00EB46DA">
        <w:rPr>
          <w:b/>
          <w:bCs/>
        </w:rPr>
        <w:t>7 %</w:t>
      </w:r>
      <w:r w:rsidRPr="00EB46DA">
        <w:t xml:space="preserve"> en calidad podría suponer un ahorro de:</w:t>
      </w:r>
    </w:p>
    <w:p w14:paraId="1306BCEC" w14:textId="77777777" w:rsidR="00EB46DA" w:rsidRPr="00EB46DA" w:rsidRDefault="00EB46DA" w:rsidP="00880A4F">
      <w:pPr>
        <w:jc w:val="both"/>
      </w:pPr>
      <w:r w:rsidRPr="00EB46DA">
        <w:t xml:space="preserve">150.000€×0,07=10.500€150.000 € \times 0,07 = 10.500 €150.000€×0,07=10.500€ </w:t>
      </w:r>
    </w:p>
    <w:p w14:paraId="048A67DB" w14:textId="77777777" w:rsidR="00EB46DA" w:rsidRPr="00EB46DA" w:rsidRDefault="00EB46DA" w:rsidP="008F49B8">
      <w:pPr>
        <w:numPr>
          <w:ilvl w:val="0"/>
          <w:numId w:val="63"/>
        </w:numPr>
        <w:jc w:val="both"/>
      </w:pPr>
      <w:r w:rsidRPr="00EB46DA">
        <w:t xml:space="preserve">Este valor se redondea a </w:t>
      </w:r>
      <w:r w:rsidRPr="00EB46DA">
        <w:rPr>
          <w:b/>
          <w:bCs/>
        </w:rPr>
        <w:t>10.000 €</w:t>
      </w:r>
      <w:r w:rsidRPr="00EB46DA">
        <w:t xml:space="preserve"> para ser aún más conservadores en la estimación.</w:t>
      </w:r>
    </w:p>
    <w:p w14:paraId="578BC1C8" w14:textId="77777777" w:rsidR="00A73BE4" w:rsidRDefault="00A73BE4" w:rsidP="00A64FF9">
      <w:pPr>
        <w:pStyle w:val="Ttulo2"/>
        <w:jc w:val="both"/>
      </w:pPr>
    </w:p>
    <w:p w14:paraId="079A9E19" w14:textId="20BC1F32" w:rsidR="00EB46DA" w:rsidRPr="00A11ADD" w:rsidRDefault="00125F33" w:rsidP="79A39658">
      <w:pPr>
        <w:pStyle w:val="Ttulo2"/>
        <w:jc w:val="both"/>
        <w:rPr>
          <w:sz w:val="36"/>
          <w:szCs w:val="36"/>
        </w:rPr>
      </w:pPr>
      <w:bookmarkStart w:id="99" w:name="_Toc571611874"/>
      <w:r w:rsidRPr="000A6FE6">
        <w:rPr>
          <w:sz w:val="36"/>
          <w:szCs w:val="36"/>
        </w:rPr>
        <w:t>Cálculo del Periodo de Recuperación</w:t>
      </w:r>
      <w:bookmarkEnd w:id="99"/>
    </w:p>
    <w:p w14:paraId="19E36CDC" w14:textId="49EFC66A" w:rsidR="68CAD2EA" w:rsidRDefault="68CAD2EA" w:rsidP="68CAD2EA"/>
    <w:p w14:paraId="41678428" w14:textId="77777777" w:rsidR="00001C84" w:rsidRDefault="00125F33" w:rsidP="00001C84">
      <w:pPr>
        <w:keepNext/>
        <w:jc w:val="both"/>
      </w:pPr>
      <m:oMathPara>
        <m:oMath>
          <m:r>
            <w:rPr>
              <w:rFonts w:ascii="Cambria Math" w:hAnsi="Cambria Math"/>
            </w:rPr>
            <m:t>Periodo de Recuperación =</m:t>
          </m:r>
          <m:f>
            <m:fPr>
              <m:ctrlPr>
                <w:rPr>
                  <w:rFonts w:ascii="Cambria Math" w:hAnsi="Cambria Math"/>
                  <w:i/>
                  <w:kern w:val="2"/>
                  <w14:ligatures w14:val="standardContextual"/>
                </w:rPr>
              </m:ctrlPr>
            </m:fPr>
            <m:num>
              <m:r>
                <w:rPr>
                  <w:rFonts w:ascii="Cambria Math" w:hAnsi="Cambria Math"/>
                </w:rPr>
                <m:t>Inversión Total</m:t>
              </m:r>
            </m:num>
            <m:den>
              <m:r>
                <w:rPr>
                  <w:rFonts w:ascii="Cambria Math" w:hAnsi="Cambria Math"/>
                </w:rPr>
                <m:t>Beneficios Anuales Estimados</m:t>
              </m:r>
            </m:den>
          </m:f>
          <m:r>
            <w:rPr>
              <w:rFonts w:ascii="Cambria Math" w:hAnsi="Cambria Math"/>
            </w:rPr>
            <m:t>=</m:t>
          </m:r>
          <m:f>
            <m:fPr>
              <m:ctrlPr>
                <w:rPr>
                  <w:rFonts w:ascii="Cambria Math" w:hAnsi="Cambria Math"/>
                  <w:i/>
                  <w:kern w:val="2"/>
                  <w14:ligatures w14:val="standardContextual"/>
                </w:rPr>
              </m:ctrlPr>
            </m:fPr>
            <m:num>
              <m:r>
                <w:rPr>
                  <w:rFonts w:ascii="Cambria Math" w:hAnsi="Cambria Math"/>
                </w:rPr>
                <m:t>773.474,40</m:t>
              </m:r>
            </m:num>
            <m:den>
              <m:r>
                <w:rPr>
                  <w:rFonts w:ascii="Cambria Math" w:hAnsi="Cambria Math"/>
                </w:rPr>
                <m:t>190.000</m:t>
              </m:r>
            </m:den>
          </m:f>
          <m:r>
            <w:rPr>
              <w:rFonts w:ascii="Cambria Math" w:hAnsi="Cambria Math"/>
            </w:rPr>
            <m:t>≈4,07 años</m:t>
          </m:r>
        </m:oMath>
      </m:oMathPara>
    </w:p>
    <w:p w14:paraId="0FC7B977" w14:textId="0F1D46E6" w:rsidR="00536125" w:rsidRDefault="00001C84" w:rsidP="00536125">
      <w:pPr>
        <w:pStyle w:val="Descripcin"/>
        <w:jc w:val="center"/>
        <w:rPr>
          <w:ins w:id="100" w:author="Microsoft Word" w:date="2025-06-10T23:36:00Z" w16du:dateUtc="2025-06-10T21:36:00Z"/>
        </w:rPr>
      </w:pPr>
      <w:bookmarkStart w:id="101" w:name="_Toc200490537"/>
      <w:bookmarkStart w:id="102" w:name="_Toc200491024"/>
      <w:r>
        <w:t xml:space="preserve">Figura </w:t>
      </w:r>
      <w:fldSimple w:instr=" SEQ Figura \* ARABIC ">
        <w:bookmarkEnd w:id="101"/>
      </w:fldSimple>
      <w:ins w:id="103" w:author="Microsoft Word" w:date="2025-06-10T23:36:00Z" w16du:dateUtc="2025-06-10T21:36:00Z">
        <w:r w:rsidR="00536125">
          <w:t xml:space="preserve"> </w:t>
        </w:r>
      </w:ins>
      <w:r w:rsidR="000733EF">
        <w:t xml:space="preserve">11 </w:t>
      </w:r>
      <w:ins w:id="104" w:author="Microsoft Word" w:date="2025-06-10T23:36:00Z" w16du:dateUtc="2025-06-10T21:36:00Z">
        <w:r w:rsidR="00536125">
          <w:t xml:space="preserve">- Fórmula </w:t>
        </w:r>
        <w:r w:rsidR="00536125">
          <w:rPr>
            <w:noProof/>
          </w:rPr>
          <w:t>para calcular el ROI</w:t>
        </w:r>
        <w:bookmarkEnd w:id="102"/>
      </w:ins>
    </w:p>
    <w:p w14:paraId="188C591C" w14:textId="43550C5F" w:rsidR="00880A4F" w:rsidRPr="00880A4F" w:rsidRDefault="064D07FC" w:rsidP="00880A4F">
      <w:pPr>
        <w:jc w:val="both"/>
      </w:pPr>
      <w:r>
        <w:t xml:space="preserve">Este periodo de recuperación de </w:t>
      </w:r>
      <w:r w:rsidRPr="064D07FC">
        <w:rPr>
          <w:b/>
          <w:bCs/>
        </w:rPr>
        <w:t>algo más de 4 años</w:t>
      </w:r>
      <w:r>
        <w:t xml:space="preserve"> sitúa al proyecto dentro de un horizonte razonable para el retorno de inversiones industriales, especialmente teniendo en cuenta que la </w:t>
      </w:r>
      <w:r w:rsidRPr="064D07FC">
        <w:rPr>
          <w:b/>
          <w:bCs/>
        </w:rPr>
        <w:t>vida útil esperada</w:t>
      </w:r>
      <w:r>
        <w:t xml:space="preserve"> de los equipos oscila entre </w:t>
      </w:r>
      <w:r w:rsidRPr="064D07FC">
        <w:rPr>
          <w:b/>
          <w:bCs/>
        </w:rPr>
        <w:t>8 y 15 años</w:t>
      </w:r>
      <w:r>
        <w:t xml:space="preserve">. Esto implica que, una vez amortizada la inversión, la empresa puede beneficiarse durante al menos </w:t>
      </w:r>
      <w:r w:rsidRPr="064D07FC">
        <w:rPr>
          <w:b/>
          <w:bCs/>
        </w:rPr>
        <w:t>4 a 10 años</w:t>
      </w:r>
      <w:r>
        <w:t xml:space="preserve"> de rentabilidad neta anual.</w:t>
      </w:r>
    </w:p>
    <w:p w14:paraId="0A911CAA" w14:textId="68526CE9" w:rsidR="00880A4F" w:rsidRPr="004F6FF3" w:rsidRDefault="00880A4F" w:rsidP="00A64FF9">
      <w:pPr>
        <w:jc w:val="both"/>
      </w:pPr>
    </w:p>
    <w:p w14:paraId="6D4376F8" w14:textId="0B64C524" w:rsidR="004F6FF3" w:rsidRPr="004F6FF3" w:rsidRDefault="73CC7A6E" w:rsidP="1F5D08ED">
      <w:pPr>
        <w:pStyle w:val="Ttulo3"/>
        <w:rPr>
          <w:sz w:val="28"/>
          <w:szCs w:val="28"/>
        </w:rPr>
      </w:pPr>
      <w:bookmarkStart w:id="105" w:name="_Toc1995477642"/>
      <w:r w:rsidRPr="5C331FF3">
        <w:rPr>
          <w:sz w:val="28"/>
          <w:szCs w:val="28"/>
        </w:rPr>
        <w:lastRenderedPageBreak/>
        <w:t>Consideraciones adicionales</w:t>
      </w:r>
      <w:bookmarkEnd w:id="105"/>
    </w:p>
    <w:p w14:paraId="5DEE9517" w14:textId="508B93C4" w:rsidR="00DD48C1" w:rsidRPr="00DD48C1" w:rsidRDefault="73CC7A6E" w:rsidP="008F49B8">
      <w:pPr>
        <w:numPr>
          <w:ilvl w:val="0"/>
          <w:numId w:val="30"/>
        </w:numPr>
        <w:jc w:val="both"/>
      </w:pPr>
      <w:r w:rsidRPr="73CC7A6E">
        <w:rPr>
          <w:b/>
          <w:bCs/>
        </w:rPr>
        <w:t>Escenarios optimistas:</w:t>
      </w:r>
      <w:r>
        <w:t xml:space="preserve"> Si el aumento de productividad previsto (20–30 %) se traduce en un incremento de ventas, el beneficio económico total anual podría ser mucho mayor, reduciendo significativamente el tiempo de recuperación. Por ejemplo, si la automatización permite aumentar un 20 % las ventas en una planta que factura 1 millón €/año, esto supondría 200.000 € adicionales de ingreso bruto anual.</w:t>
      </w:r>
    </w:p>
    <w:p w14:paraId="24DA74FD" w14:textId="6482720A" w:rsidR="00DD48C1" w:rsidRPr="00DD48C1" w:rsidRDefault="73CC7A6E" w:rsidP="008F49B8">
      <w:pPr>
        <w:numPr>
          <w:ilvl w:val="0"/>
          <w:numId w:val="30"/>
        </w:numPr>
        <w:jc w:val="both"/>
      </w:pPr>
      <w:r w:rsidRPr="73CC7A6E">
        <w:rPr>
          <w:b/>
          <w:bCs/>
        </w:rPr>
        <w:t>Costes operativos</w:t>
      </w:r>
      <w:r>
        <w:t xml:space="preserve"> </w:t>
      </w:r>
      <w:r w:rsidRPr="73CC7A6E">
        <w:rPr>
          <w:b/>
          <w:bCs/>
        </w:rPr>
        <w:t xml:space="preserve">adicionales: </w:t>
      </w:r>
      <w:r>
        <w:t>Aunque se han considerado solo los ahorros directos, no se han contemplado costes recurrentes como mantenimiento, formación continua o reposición de piezas, que podrían moderar ligeramente el ROI real. Sin embargo, en la mayoría de implementaciones industriales, estos costes son bajos comparados con los beneficios operativos.</w:t>
      </w:r>
    </w:p>
    <w:p w14:paraId="6BC6DB62" w14:textId="0B3DF8FD" w:rsidR="00DD48C1" w:rsidRPr="00DD48C1" w:rsidRDefault="73CC7A6E" w:rsidP="008F49B8">
      <w:pPr>
        <w:numPr>
          <w:ilvl w:val="0"/>
          <w:numId w:val="30"/>
        </w:numPr>
        <w:jc w:val="both"/>
      </w:pPr>
      <w:r w:rsidRPr="73CC7A6E">
        <w:rPr>
          <w:b/>
          <w:bCs/>
        </w:rPr>
        <w:t>Valor residual:</w:t>
      </w:r>
      <w:r>
        <w:t xml:space="preserve"> Al final de su ciclo de vida útil, parte del equipamiento puede conservar un valor de reventa o bien ser reutilizado en nuevos procesos. Este valor residual mejora el balance general del proyecto, ya que reduce el coste de renovación tecnológica futura.</w:t>
      </w:r>
    </w:p>
    <w:p w14:paraId="458C49ED" w14:textId="46B302E4" w:rsidR="00125F33" w:rsidRPr="00A11ADD" w:rsidRDefault="73CC7A6E" w:rsidP="008F49B8">
      <w:pPr>
        <w:numPr>
          <w:ilvl w:val="0"/>
          <w:numId w:val="30"/>
        </w:numPr>
        <w:jc w:val="both"/>
      </w:pPr>
      <w:r w:rsidRPr="73CC7A6E">
        <w:rPr>
          <w:b/>
          <w:bCs/>
        </w:rPr>
        <w:t>Impacto del aumento de producción:</w:t>
      </w:r>
      <w:r>
        <w:t xml:space="preserve"> Aunque no se ha incluido directamente en el cálculo del ROI, el hecho de poder producir entre un 20–30 % más sin aumentar costes fijos significa que, si hay capacidad de venta, el retorno económico se aceleraría notablemente.</w:t>
      </w:r>
    </w:p>
    <w:p w14:paraId="31FCD959" w14:textId="77777777" w:rsidR="00125F33" w:rsidRPr="00A11ADD" w:rsidRDefault="00125F33" w:rsidP="2BB344BD">
      <w:pPr>
        <w:pStyle w:val="Ttulo3"/>
        <w:rPr>
          <w:sz w:val="32"/>
          <w:szCs w:val="32"/>
        </w:rPr>
      </w:pPr>
      <w:bookmarkStart w:id="106" w:name="_Toc929413907"/>
      <w:r w:rsidRPr="2BB344BD">
        <w:rPr>
          <w:sz w:val="28"/>
          <w:szCs w:val="28"/>
        </w:rPr>
        <w:t>Consideraciones Finales</w:t>
      </w:r>
      <w:bookmarkEnd w:id="106"/>
    </w:p>
    <w:p w14:paraId="4C2AF36A" w14:textId="77777777" w:rsidR="00125F33" w:rsidRPr="00A11ADD" w:rsidRDefault="00125F33" w:rsidP="008F49B8">
      <w:pPr>
        <w:numPr>
          <w:ilvl w:val="0"/>
          <w:numId w:val="24"/>
        </w:numPr>
        <w:jc w:val="both"/>
      </w:pPr>
      <w:r w:rsidRPr="00A11ADD">
        <w:rPr>
          <w:b/>
          <w:bCs/>
        </w:rPr>
        <w:t>Vida Útil del Equipo:</w:t>
      </w:r>
      <w:r w:rsidRPr="00A11ADD">
        <w:t xml:space="preserve"> Con una vida útil típica de 8 a 15 años, tras el periodo de recuperación la empresa podrá disfrutar de beneficios netos durante varios años.</w:t>
      </w:r>
    </w:p>
    <w:p w14:paraId="26C8F94F" w14:textId="77777777" w:rsidR="00125F33" w:rsidRPr="00A11ADD" w:rsidRDefault="00125F33" w:rsidP="008F49B8">
      <w:pPr>
        <w:numPr>
          <w:ilvl w:val="0"/>
          <w:numId w:val="24"/>
        </w:numPr>
        <w:jc w:val="both"/>
      </w:pPr>
      <w:r w:rsidRPr="00A11ADD">
        <w:rPr>
          <w:b/>
          <w:bCs/>
        </w:rPr>
        <w:t>Costes Recurrentes:</w:t>
      </w:r>
      <w:r w:rsidRPr="00A11ADD">
        <w:t xml:space="preserve"> No se han considerado en detalle costes de mantenimiento o actualización tecnológica posteriores a la implementación inicial.</w:t>
      </w:r>
    </w:p>
    <w:p w14:paraId="07111056" w14:textId="77777777" w:rsidR="00125F33" w:rsidRPr="00A11ADD" w:rsidRDefault="00125F33" w:rsidP="008F49B8">
      <w:pPr>
        <w:numPr>
          <w:ilvl w:val="0"/>
          <w:numId w:val="24"/>
        </w:numPr>
        <w:jc w:val="both"/>
      </w:pPr>
      <w:r w:rsidRPr="00A11ADD">
        <w:rPr>
          <w:b/>
          <w:bCs/>
        </w:rPr>
        <w:t>Impacto del Aumento de Producción:</w:t>
      </w:r>
      <w:r w:rsidRPr="00A11ADD">
        <w:t xml:space="preserve"> El beneficio real podría ser superior si se incorpora el incremento en ventas derivado de la mayor capacidad productiva.</w:t>
      </w:r>
    </w:p>
    <w:p w14:paraId="0B3C2755" w14:textId="564AEAEB" w:rsidR="00125F33" w:rsidRDefault="00125F33" w:rsidP="008F49B8">
      <w:pPr>
        <w:numPr>
          <w:ilvl w:val="0"/>
          <w:numId w:val="24"/>
        </w:numPr>
        <w:jc w:val="both"/>
      </w:pPr>
      <w:r w:rsidRPr="00A11ADD">
        <w:rPr>
          <w:b/>
          <w:bCs/>
        </w:rPr>
        <w:t>Factores Financieros:</w:t>
      </w:r>
      <w:r w:rsidRPr="00A11ADD">
        <w:t xml:space="preserve"> Para un análisis más exhaustivo, se recomienda incluir inflación, coste del capital, y aplicar técnicas como VAN o TIR.</w:t>
      </w:r>
    </w:p>
    <w:p w14:paraId="4EF90213" w14:textId="77777777" w:rsidR="00536125" w:rsidRDefault="00536125" w:rsidP="00536125">
      <w:pPr>
        <w:jc w:val="both"/>
      </w:pPr>
    </w:p>
    <w:p w14:paraId="77FDA304" w14:textId="09ADE938" w:rsidR="008F6CCD" w:rsidRDefault="008F6CCD" w:rsidP="50478BF0">
      <w:pPr>
        <w:pStyle w:val="Ttulo1"/>
        <w:jc w:val="both"/>
        <w:rPr>
          <w:sz w:val="48"/>
          <w:szCs w:val="48"/>
        </w:rPr>
      </w:pPr>
      <w:bookmarkStart w:id="107" w:name="_Toc830282566"/>
      <w:r w:rsidRPr="42916352">
        <w:rPr>
          <w:sz w:val="48"/>
          <w:szCs w:val="48"/>
        </w:rPr>
        <w:t>Normativa y regulación. Seguridad</w:t>
      </w:r>
      <w:bookmarkEnd w:id="107"/>
    </w:p>
    <w:p w14:paraId="5863CA49" w14:textId="77777777" w:rsidR="008F6CCD" w:rsidRDefault="008F6CCD" w:rsidP="00A64FF9">
      <w:pPr>
        <w:pStyle w:val="Ttulo2"/>
        <w:jc w:val="both"/>
        <w:rPr>
          <w:sz w:val="36"/>
          <w:szCs w:val="36"/>
        </w:rPr>
      </w:pPr>
      <w:bookmarkStart w:id="108" w:name="_Toc1953434855"/>
      <w:r w:rsidRPr="7B33D70E">
        <w:rPr>
          <w:sz w:val="36"/>
          <w:szCs w:val="36"/>
        </w:rPr>
        <w:t>Impacto en los puestos de trabajo</w:t>
      </w:r>
      <w:r>
        <w:tab/>
      </w:r>
      <w:bookmarkEnd w:id="108"/>
    </w:p>
    <w:p w14:paraId="075439D9" w14:textId="77777777" w:rsidR="008F6CCD" w:rsidRDefault="008F6CCD" w:rsidP="00A64FF9">
      <w:pPr>
        <w:spacing w:before="240" w:after="240"/>
        <w:jc w:val="both"/>
      </w:pPr>
      <w:r w:rsidRPr="3D047B31">
        <w:rPr>
          <w:rFonts w:ascii="Calibri" w:eastAsia="Calibri" w:hAnsi="Calibri" w:cs="Calibri"/>
        </w:rPr>
        <w:t>La implementación de una fábrica completamente automatizada mediante sistemas de transporte autónomo (AGVs) con agentes inteligentes y estaciones de ensamblaje robotizadas representa un cambio estructural en la forma de operar de la industria manufacturera. Si bien esta transformación supone una mejora significativa en eficiencia, calidad y adaptabilidad, también conlleva implicaciones directas sobre el empleo.</w:t>
      </w:r>
    </w:p>
    <w:p w14:paraId="453BFFD1" w14:textId="77777777" w:rsidR="008F6CCD" w:rsidRDefault="008F6CCD" w:rsidP="00A64FF9">
      <w:pPr>
        <w:spacing w:before="240" w:after="240"/>
        <w:jc w:val="both"/>
        <w:rPr>
          <w:rFonts w:ascii="Calibri" w:eastAsia="Calibri" w:hAnsi="Calibri" w:cs="Calibri"/>
        </w:rPr>
      </w:pPr>
      <w:r w:rsidRPr="3D047B31">
        <w:rPr>
          <w:rFonts w:ascii="Calibri" w:eastAsia="Calibri" w:hAnsi="Calibri" w:cs="Calibri"/>
        </w:rPr>
        <w:t xml:space="preserve">Entre los efectos previsibles se encuentra la reducción de puestos manuales repetitivos o de bajo valor añadido, así como la reubicación de personal hacia funciones de mayor cualificación, </w:t>
      </w:r>
      <w:r w:rsidRPr="3D047B31">
        <w:rPr>
          <w:rFonts w:ascii="Calibri" w:eastAsia="Calibri" w:hAnsi="Calibri" w:cs="Calibri"/>
        </w:rPr>
        <w:lastRenderedPageBreak/>
        <w:t>como supervisión de sistemas, mantenimiento predictivo, análisis de datos o programación de agentes inteligentes.</w:t>
      </w:r>
    </w:p>
    <w:p w14:paraId="29D1C16E" w14:textId="77777777" w:rsidR="008F6CCD" w:rsidRDefault="008F6CCD" w:rsidP="00A64FF9">
      <w:pPr>
        <w:spacing w:before="240" w:after="240"/>
        <w:jc w:val="both"/>
        <w:rPr>
          <w:rFonts w:ascii="Calibri" w:eastAsia="Calibri" w:hAnsi="Calibri" w:cs="Calibri"/>
        </w:rPr>
      </w:pPr>
      <w:r w:rsidRPr="3D047B31">
        <w:rPr>
          <w:rFonts w:ascii="Calibri" w:eastAsia="Calibri" w:hAnsi="Calibri" w:cs="Calibri"/>
        </w:rPr>
        <w:t>Para mitigar estos impactos y facilitar una transición justa, se proponen estrategias de gestión del cambio organizacional, como:</w:t>
      </w:r>
    </w:p>
    <w:p w14:paraId="6EF65DE4" w14:textId="77777777" w:rsidR="008F6CCD" w:rsidRDefault="008F6CCD" w:rsidP="008F49B8">
      <w:pPr>
        <w:pStyle w:val="Prrafodelista"/>
        <w:numPr>
          <w:ilvl w:val="0"/>
          <w:numId w:val="25"/>
        </w:numPr>
        <w:spacing w:before="240" w:after="240"/>
        <w:jc w:val="both"/>
        <w:rPr>
          <w:rFonts w:ascii="Calibri" w:eastAsia="Calibri" w:hAnsi="Calibri" w:cs="Calibri"/>
        </w:rPr>
      </w:pPr>
      <w:r w:rsidRPr="3D047B31">
        <w:rPr>
          <w:rFonts w:ascii="Calibri" w:eastAsia="Calibri" w:hAnsi="Calibri" w:cs="Calibri"/>
        </w:rPr>
        <w:t>Programas de formación continua orientados a capacitar al personal en el uso de herramientas digitales, robótica colaborativa, y entornos de simulación como FlexSim.</w:t>
      </w:r>
    </w:p>
    <w:p w14:paraId="7C7CF839" w14:textId="77777777" w:rsidR="008F6CCD" w:rsidRDefault="008F6CCD" w:rsidP="008F49B8">
      <w:pPr>
        <w:pStyle w:val="Prrafodelista"/>
        <w:numPr>
          <w:ilvl w:val="0"/>
          <w:numId w:val="25"/>
        </w:numPr>
        <w:spacing w:before="240" w:after="240"/>
        <w:jc w:val="both"/>
        <w:rPr>
          <w:rFonts w:ascii="Calibri" w:eastAsia="Calibri" w:hAnsi="Calibri" w:cs="Calibri"/>
        </w:rPr>
      </w:pPr>
      <w:r w:rsidRPr="3D047B31">
        <w:rPr>
          <w:rFonts w:ascii="Calibri" w:eastAsia="Calibri" w:hAnsi="Calibri" w:cs="Calibri"/>
        </w:rPr>
        <w:t>Planes de reasignación interna para integrar a los empleados desplazados en nuevos roles relacionados con la supervisión y optimización de la planta automatizada.</w:t>
      </w:r>
    </w:p>
    <w:p w14:paraId="614BA169" w14:textId="77777777" w:rsidR="008F6CCD" w:rsidRDefault="008F6CCD" w:rsidP="008F49B8">
      <w:pPr>
        <w:pStyle w:val="Prrafodelista"/>
        <w:numPr>
          <w:ilvl w:val="0"/>
          <w:numId w:val="25"/>
        </w:numPr>
        <w:spacing w:before="240" w:after="240"/>
        <w:jc w:val="both"/>
        <w:rPr>
          <w:rFonts w:ascii="Calibri" w:eastAsia="Calibri" w:hAnsi="Calibri" w:cs="Calibri"/>
        </w:rPr>
      </w:pPr>
      <w:r w:rsidRPr="3D047B31">
        <w:rPr>
          <w:rFonts w:ascii="Calibri" w:eastAsia="Calibri" w:hAnsi="Calibri" w:cs="Calibri"/>
        </w:rPr>
        <w:t>Colaboración con centros de formación y universidades, para fomentar el desarrollo de competencias tecnológicas entre los trabajadores.</w:t>
      </w:r>
    </w:p>
    <w:p w14:paraId="2D7C18FB" w14:textId="77777777" w:rsidR="008F6CCD" w:rsidRDefault="008F6CCD" w:rsidP="00A64FF9">
      <w:pPr>
        <w:spacing w:before="240" w:after="240"/>
        <w:jc w:val="both"/>
        <w:rPr>
          <w:rFonts w:ascii="Calibri" w:eastAsia="Calibri" w:hAnsi="Calibri" w:cs="Calibri"/>
        </w:rPr>
      </w:pPr>
      <w:r w:rsidRPr="3D047B31">
        <w:rPr>
          <w:rFonts w:ascii="Calibri" w:eastAsia="Calibri" w:hAnsi="Calibri" w:cs="Calibri"/>
        </w:rPr>
        <w:t xml:space="preserve">El enfoque adoptado pone en valor la figura del operario como un </w:t>
      </w:r>
      <w:r w:rsidRPr="03580F90">
        <w:rPr>
          <w:rFonts w:ascii="Calibri" w:eastAsia="Calibri" w:hAnsi="Calibri" w:cs="Calibri"/>
        </w:rPr>
        <w:t>supervisor tecnológico</w:t>
      </w:r>
      <w:r w:rsidRPr="3D047B31">
        <w:rPr>
          <w:rFonts w:ascii="Calibri" w:eastAsia="Calibri" w:hAnsi="Calibri" w:cs="Calibri"/>
        </w:rPr>
        <w:t>, lo cual es clave para una Industria 4.0 verdaderamente sostenible e inclusiva.</w:t>
      </w:r>
    </w:p>
    <w:p w14:paraId="0CD714E0" w14:textId="77777777" w:rsidR="008F6CCD" w:rsidRDefault="008F6CCD" w:rsidP="00A64FF9">
      <w:pPr>
        <w:pStyle w:val="Ttulo2"/>
        <w:jc w:val="both"/>
        <w:rPr>
          <w:sz w:val="36"/>
          <w:szCs w:val="36"/>
        </w:rPr>
      </w:pPr>
      <w:bookmarkStart w:id="109" w:name="_Toc706344822"/>
      <w:r w:rsidRPr="3BE2FADB">
        <w:rPr>
          <w:sz w:val="36"/>
          <w:szCs w:val="36"/>
        </w:rPr>
        <w:t>Consideraciones de seguridad</w:t>
      </w:r>
      <w:bookmarkEnd w:id="109"/>
    </w:p>
    <w:p w14:paraId="324897FD" w14:textId="77777777" w:rsidR="008F6CCD" w:rsidRDefault="008F6CCD" w:rsidP="00A64FF9">
      <w:pPr>
        <w:spacing w:before="240" w:after="240"/>
        <w:jc w:val="both"/>
      </w:pPr>
      <w:r w:rsidRPr="3D1AC2C0">
        <w:rPr>
          <w:rFonts w:ascii="Calibri" w:eastAsia="Calibri" w:hAnsi="Calibri" w:cs="Calibri"/>
        </w:rPr>
        <w:t>La automatización integral de una planta industrial conlleva nuevas exigencias en materia de seguridad, tanto física como digital. En el contexto de la fábrica inteligente para la producción de videoconsolas retro portátiles, se han contemplado diversos sistemas y medidas de seguridad que permiten garantizar la integridad de los trabajadores, la protección de los activos y la continuidad operativa.</w:t>
      </w:r>
    </w:p>
    <w:p w14:paraId="25FB8ABF" w14:textId="77777777" w:rsidR="008F6CCD" w:rsidRDefault="008F6CCD" w:rsidP="00A64FF9">
      <w:pPr>
        <w:pStyle w:val="Ttulo3"/>
        <w:jc w:val="both"/>
        <w:rPr>
          <w:sz w:val="32"/>
          <w:szCs w:val="32"/>
        </w:rPr>
      </w:pPr>
      <w:bookmarkStart w:id="110" w:name="_Toc782261913"/>
      <w:r w:rsidRPr="6B67E74D">
        <w:rPr>
          <w:sz w:val="28"/>
          <w:szCs w:val="28"/>
        </w:rPr>
        <w:t>Seguridad en el uso de AGVs</w:t>
      </w:r>
      <w:bookmarkEnd w:id="110"/>
    </w:p>
    <w:p w14:paraId="3E067FF4" w14:textId="77777777" w:rsidR="008F6CCD" w:rsidRDefault="008F6CCD" w:rsidP="00A64FF9">
      <w:pPr>
        <w:spacing w:before="240" w:after="240"/>
        <w:jc w:val="both"/>
      </w:pPr>
      <w:r w:rsidRPr="3D1AC2C0">
        <w:rPr>
          <w:rFonts w:ascii="Calibri" w:eastAsia="Calibri" w:hAnsi="Calibri" w:cs="Calibri"/>
        </w:rPr>
        <w:t>Los vehículos de guiado automático (AGVs), dotados con agentes inteligentes, representan un elemento clave en la logística interna de la planta. Dado que operan de manera autónoma y comparten espacios con posibles operarios en zonas mixtas, se han incorporado múltiples mecanismos de seguridad, tales como:</w:t>
      </w:r>
    </w:p>
    <w:p w14:paraId="1A6780D2" w14:textId="77777777" w:rsidR="008F6CCD" w:rsidRDefault="008F6CCD" w:rsidP="008F49B8">
      <w:pPr>
        <w:pStyle w:val="Prrafodelista"/>
        <w:numPr>
          <w:ilvl w:val="0"/>
          <w:numId w:val="28"/>
        </w:numPr>
        <w:spacing w:before="240" w:after="240"/>
        <w:jc w:val="both"/>
        <w:rPr>
          <w:rFonts w:ascii="Calibri" w:eastAsia="Calibri" w:hAnsi="Calibri" w:cs="Calibri"/>
        </w:rPr>
      </w:pPr>
      <w:r w:rsidRPr="3D1AC2C0">
        <w:rPr>
          <w:rFonts w:ascii="Calibri" w:eastAsia="Calibri" w:hAnsi="Calibri" w:cs="Calibri"/>
          <w:b/>
          <w:bCs/>
        </w:rPr>
        <w:t>Sistemas anticolisión basados en sensores LiDAR, infrarrojos y ultrasonidos</w:t>
      </w:r>
      <w:r w:rsidRPr="3D1AC2C0">
        <w:rPr>
          <w:rFonts w:ascii="Calibri" w:eastAsia="Calibri" w:hAnsi="Calibri" w:cs="Calibri"/>
        </w:rPr>
        <w:t>, que permiten al AGV detectar obstáculos en tiempo real y reaccionar mediante reducción de velocidad o detención inmediata.</w:t>
      </w:r>
    </w:p>
    <w:p w14:paraId="0FC5AF37" w14:textId="77777777" w:rsidR="008F6CCD" w:rsidRDefault="008F6CCD" w:rsidP="008F49B8">
      <w:pPr>
        <w:pStyle w:val="Prrafodelista"/>
        <w:numPr>
          <w:ilvl w:val="0"/>
          <w:numId w:val="28"/>
        </w:numPr>
        <w:spacing w:before="240" w:after="240"/>
        <w:jc w:val="both"/>
        <w:rPr>
          <w:rFonts w:ascii="Calibri" w:eastAsia="Calibri" w:hAnsi="Calibri" w:cs="Calibri"/>
        </w:rPr>
      </w:pPr>
      <w:r w:rsidRPr="3D1AC2C0">
        <w:rPr>
          <w:rFonts w:ascii="Calibri" w:eastAsia="Calibri" w:hAnsi="Calibri" w:cs="Calibri"/>
          <w:b/>
          <w:bCs/>
        </w:rPr>
        <w:t>Zonas de seguridad perimetral definidas digitalmente</w:t>
      </w:r>
      <w:r w:rsidRPr="3D1AC2C0">
        <w:rPr>
          <w:rFonts w:ascii="Calibri" w:eastAsia="Calibri" w:hAnsi="Calibri" w:cs="Calibri"/>
        </w:rPr>
        <w:t>, que restringen el acceso de los AGVs a áreas donde existan tareas manuales o mantenimiento en curso.</w:t>
      </w:r>
    </w:p>
    <w:p w14:paraId="2DDF89ED" w14:textId="77777777" w:rsidR="008F6CCD" w:rsidRDefault="008F6CCD" w:rsidP="008F49B8">
      <w:pPr>
        <w:pStyle w:val="Prrafodelista"/>
        <w:numPr>
          <w:ilvl w:val="0"/>
          <w:numId w:val="28"/>
        </w:numPr>
        <w:spacing w:before="240" w:after="240"/>
        <w:jc w:val="both"/>
        <w:rPr>
          <w:rFonts w:ascii="Calibri" w:eastAsia="Calibri" w:hAnsi="Calibri" w:cs="Calibri"/>
        </w:rPr>
      </w:pPr>
      <w:r w:rsidRPr="3D1AC2C0">
        <w:rPr>
          <w:rFonts w:ascii="Calibri" w:eastAsia="Calibri" w:hAnsi="Calibri" w:cs="Calibri"/>
          <w:b/>
          <w:bCs/>
        </w:rPr>
        <w:t>Señalización visual y acústica</w:t>
      </w:r>
      <w:r w:rsidRPr="3D1AC2C0">
        <w:rPr>
          <w:rFonts w:ascii="Calibri" w:eastAsia="Calibri" w:hAnsi="Calibri" w:cs="Calibri"/>
        </w:rPr>
        <w:t>, con luces LED indicadoras de dirección y avisos sonoros en caso de cambio de trayectoria o proximidad a personas.</w:t>
      </w:r>
    </w:p>
    <w:p w14:paraId="73BB24BB" w14:textId="77777777" w:rsidR="008F6CCD" w:rsidRDefault="008F6CCD" w:rsidP="008F49B8">
      <w:pPr>
        <w:pStyle w:val="Prrafodelista"/>
        <w:numPr>
          <w:ilvl w:val="0"/>
          <w:numId w:val="28"/>
        </w:numPr>
        <w:spacing w:before="240" w:after="240"/>
        <w:jc w:val="both"/>
        <w:rPr>
          <w:rFonts w:ascii="Calibri" w:eastAsia="Calibri" w:hAnsi="Calibri" w:cs="Calibri"/>
        </w:rPr>
      </w:pPr>
      <w:r w:rsidRPr="3D1AC2C0">
        <w:rPr>
          <w:rFonts w:ascii="Calibri" w:eastAsia="Calibri" w:hAnsi="Calibri" w:cs="Calibri"/>
          <w:b/>
          <w:bCs/>
        </w:rPr>
        <w:t>Limitación de la velocidad operativa</w:t>
      </w:r>
      <w:r w:rsidRPr="3D1AC2C0">
        <w:rPr>
          <w:rFonts w:ascii="Calibri" w:eastAsia="Calibri" w:hAnsi="Calibri" w:cs="Calibri"/>
        </w:rPr>
        <w:t>, programada de acuerdo con las normativas de seguridad y las características del entorno de trabajo.</w:t>
      </w:r>
    </w:p>
    <w:p w14:paraId="6D7D1FC1" w14:textId="77777777" w:rsidR="008F6CCD" w:rsidRDefault="008F6CCD" w:rsidP="00A64FF9">
      <w:pPr>
        <w:spacing w:before="240" w:after="240"/>
        <w:jc w:val="both"/>
      </w:pPr>
      <w:r w:rsidRPr="3D1AC2C0">
        <w:rPr>
          <w:rFonts w:ascii="Calibri" w:eastAsia="Calibri" w:hAnsi="Calibri" w:cs="Calibri"/>
        </w:rPr>
        <w:t>Estas medidas garantizan un entorno seguro y confiable, minimizando el riesgo de accidentes por interacción entre sistemas autónomos y personal humano.</w:t>
      </w:r>
    </w:p>
    <w:p w14:paraId="743818D6" w14:textId="77777777" w:rsidR="008F6CCD" w:rsidRDefault="008F6CCD" w:rsidP="00A64FF9">
      <w:pPr>
        <w:pStyle w:val="Ttulo3"/>
        <w:jc w:val="both"/>
        <w:rPr>
          <w:sz w:val="32"/>
          <w:szCs w:val="32"/>
        </w:rPr>
      </w:pPr>
      <w:bookmarkStart w:id="111" w:name="_Toc1537037148"/>
      <w:r w:rsidRPr="3581EFB7">
        <w:rPr>
          <w:sz w:val="28"/>
          <w:szCs w:val="28"/>
        </w:rPr>
        <w:lastRenderedPageBreak/>
        <w:t>Seguridad en estaciones de ensamblaje robotizadas</w:t>
      </w:r>
      <w:bookmarkEnd w:id="111"/>
    </w:p>
    <w:p w14:paraId="271DAEF9" w14:textId="77777777" w:rsidR="008F6CCD" w:rsidRDefault="008F6CCD" w:rsidP="00A64FF9">
      <w:pPr>
        <w:spacing w:before="240" w:after="240"/>
        <w:jc w:val="both"/>
      </w:pPr>
      <w:r w:rsidRPr="3D1AC2C0">
        <w:rPr>
          <w:rFonts w:ascii="Calibri" w:eastAsia="Calibri" w:hAnsi="Calibri" w:cs="Calibri"/>
        </w:rPr>
        <w:t>Las estaciones de ensamblaje automatizado, compuestas por brazos robóticos industriales</w:t>
      </w:r>
      <w:r w:rsidRPr="264F7926">
        <w:rPr>
          <w:rFonts w:ascii="Calibri" w:eastAsia="Calibri" w:hAnsi="Calibri" w:cs="Calibri"/>
        </w:rPr>
        <w:t>,</w:t>
      </w:r>
      <w:r w:rsidRPr="3D1AC2C0">
        <w:rPr>
          <w:rFonts w:ascii="Calibri" w:eastAsia="Calibri" w:hAnsi="Calibri" w:cs="Calibri"/>
        </w:rPr>
        <w:t xml:space="preserve"> requieren medidas adicionales de protección debido al potencial riesgo de contacto o atrapamiento. En la simulación propuesta, se aplican los siguientes sistemas de seguridad:</w:t>
      </w:r>
    </w:p>
    <w:p w14:paraId="38CE4938" w14:textId="77777777" w:rsidR="008F6CCD" w:rsidRDefault="008F6CCD" w:rsidP="008F49B8">
      <w:pPr>
        <w:pStyle w:val="Prrafodelista"/>
        <w:numPr>
          <w:ilvl w:val="0"/>
          <w:numId w:val="27"/>
        </w:numPr>
        <w:spacing w:before="240" w:after="240"/>
        <w:jc w:val="both"/>
        <w:rPr>
          <w:rFonts w:ascii="Calibri" w:eastAsia="Calibri" w:hAnsi="Calibri" w:cs="Calibri"/>
        </w:rPr>
      </w:pPr>
      <w:r w:rsidRPr="3D1AC2C0">
        <w:rPr>
          <w:rFonts w:ascii="Calibri" w:eastAsia="Calibri" w:hAnsi="Calibri" w:cs="Calibri"/>
          <w:b/>
          <w:bCs/>
        </w:rPr>
        <w:t>Vallado físico perimetral</w:t>
      </w:r>
      <w:r w:rsidRPr="3D1AC2C0">
        <w:rPr>
          <w:rFonts w:ascii="Calibri" w:eastAsia="Calibri" w:hAnsi="Calibri" w:cs="Calibri"/>
        </w:rPr>
        <w:t>, con puertas de acceso controladas electrónicamente, que impide el ingreso involuntario a la zona de trabajo de los robots.</w:t>
      </w:r>
    </w:p>
    <w:p w14:paraId="5CDBBD1D" w14:textId="77777777" w:rsidR="008F6CCD" w:rsidRDefault="008F6CCD" w:rsidP="008F49B8">
      <w:pPr>
        <w:pStyle w:val="Prrafodelista"/>
        <w:numPr>
          <w:ilvl w:val="0"/>
          <w:numId w:val="27"/>
        </w:numPr>
        <w:spacing w:before="240" w:after="240"/>
        <w:jc w:val="both"/>
        <w:rPr>
          <w:rFonts w:ascii="Calibri" w:eastAsia="Calibri" w:hAnsi="Calibri" w:cs="Calibri"/>
        </w:rPr>
      </w:pPr>
      <w:r w:rsidRPr="3D1AC2C0">
        <w:rPr>
          <w:rFonts w:ascii="Calibri" w:eastAsia="Calibri" w:hAnsi="Calibri" w:cs="Calibri"/>
          <w:b/>
          <w:bCs/>
        </w:rPr>
        <w:t>Sistemas de parada de emergencia (emergency stop)</w:t>
      </w:r>
      <w:r w:rsidRPr="3D1AC2C0">
        <w:rPr>
          <w:rFonts w:ascii="Calibri" w:eastAsia="Calibri" w:hAnsi="Calibri" w:cs="Calibri"/>
        </w:rPr>
        <w:t xml:space="preserve"> fácilmente accesibles, tanto en el entorno físico como en el entorno digital simulado, que permiten la detención inmediata de todos los equipos.</w:t>
      </w:r>
    </w:p>
    <w:p w14:paraId="74F2DE38" w14:textId="77777777" w:rsidR="008F6CCD" w:rsidRDefault="008F6CCD" w:rsidP="008F49B8">
      <w:pPr>
        <w:pStyle w:val="Prrafodelista"/>
        <w:numPr>
          <w:ilvl w:val="0"/>
          <w:numId w:val="27"/>
        </w:numPr>
        <w:spacing w:before="240" w:after="240"/>
        <w:jc w:val="both"/>
        <w:rPr>
          <w:rFonts w:ascii="Calibri" w:eastAsia="Calibri" w:hAnsi="Calibri" w:cs="Calibri"/>
        </w:rPr>
      </w:pPr>
      <w:r w:rsidRPr="3D1AC2C0">
        <w:rPr>
          <w:rFonts w:ascii="Calibri" w:eastAsia="Calibri" w:hAnsi="Calibri" w:cs="Calibri"/>
          <w:b/>
          <w:bCs/>
        </w:rPr>
        <w:t>Sensores de presencia y escáneres láser</w:t>
      </w:r>
      <w:r w:rsidRPr="3D1AC2C0">
        <w:rPr>
          <w:rFonts w:ascii="Calibri" w:eastAsia="Calibri" w:hAnsi="Calibri" w:cs="Calibri"/>
        </w:rPr>
        <w:t>, que interrumpen el funcionamiento de los robots ante la detección de movimiento humano en zonas sensibles.</w:t>
      </w:r>
    </w:p>
    <w:p w14:paraId="2443FEA2" w14:textId="77777777" w:rsidR="008F6CCD" w:rsidRDefault="008F6CCD" w:rsidP="008F49B8">
      <w:pPr>
        <w:pStyle w:val="Prrafodelista"/>
        <w:numPr>
          <w:ilvl w:val="0"/>
          <w:numId w:val="27"/>
        </w:numPr>
        <w:spacing w:before="240" w:after="240"/>
        <w:jc w:val="both"/>
        <w:rPr>
          <w:rFonts w:ascii="Calibri" w:eastAsia="Calibri" w:hAnsi="Calibri" w:cs="Calibri"/>
        </w:rPr>
      </w:pPr>
      <w:r w:rsidRPr="3D1AC2C0">
        <w:rPr>
          <w:rFonts w:ascii="Calibri" w:eastAsia="Calibri" w:hAnsi="Calibri" w:cs="Calibri"/>
          <w:b/>
          <w:bCs/>
        </w:rPr>
        <w:t>Configuración de espacios colaborativos</w:t>
      </w:r>
      <w:r w:rsidRPr="3D1AC2C0">
        <w:rPr>
          <w:rFonts w:ascii="Calibri" w:eastAsia="Calibri" w:hAnsi="Calibri" w:cs="Calibri"/>
        </w:rPr>
        <w:t xml:space="preserve"> para tareas que lo requieran, siguiendo los lineamientos de seguridad de robots colaborativos (como los descritos en la norma ISO/TS 15066), permitiendo la convivencia segura entre robots y operarios capacitados.</w:t>
      </w:r>
    </w:p>
    <w:p w14:paraId="5F8C6318" w14:textId="77777777" w:rsidR="008F6CCD" w:rsidRDefault="008F6CCD" w:rsidP="00A64FF9">
      <w:pPr>
        <w:spacing w:before="240" w:after="240"/>
        <w:jc w:val="both"/>
      </w:pPr>
      <w:r w:rsidRPr="3D1AC2C0">
        <w:rPr>
          <w:rFonts w:ascii="Calibri" w:eastAsia="Calibri" w:hAnsi="Calibri" w:cs="Calibri"/>
        </w:rPr>
        <w:t>Estas estaciones han sido diseñadas bajo el principio de “seguridad por diseño”, priorizando la prevención de incidentes desde las fases iniciales del desarrollo del sistema.</w:t>
      </w:r>
    </w:p>
    <w:p w14:paraId="27C26C2F" w14:textId="77777777" w:rsidR="008F6CCD" w:rsidRDefault="008F6CCD" w:rsidP="00A64FF9">
      <w:pPr>
        <w:pStyle w:val="Ttulo3"/>
        <w:jc w:val="both"/>
        <w:rPr>
          <w:sz w:val="32"/>
          <w:szCs w:val="32"/>
        </w:rPr>
      </w:pPr>
      <w:bookmarkStart w:id="112" w:name="_Toc563209248"/>
      <w:r w:rsidRPr="5B2108B8">
        <w:rPr>
          <w:sz w:val="28"/>
          <w:szCs w:val="28"/>
        </w:rPr>
        <w:t>Ciberseguridad y seguridad de los datos</w:t>
      </w:r>
      <w:bookmarkEnd w:id="112"/>
    </w:p>
    <w:p w14:paraId="68BD0018" w14:textId="77777777" w:rsidR="008F6CCD" w:rsidRDefault="008F6CCD" w:rsidP="00A64FF9">
      <w:pPr>
        <w:spacing w:before="240" w:after="240"/>
        <w:jc w:val="both"/>
      </w:pPr>
      <w:r w:rsidRPr="3D1AC2C0">
        <w:rPr>
          <w:rFonts w:ascii="Calibri" w:eastAsia="Calibri" w:hAnsi="Calibri" w:cs="Calibri"/>
        </w:rPr>
        <w:t xml:space="preserve">Al tratarse de una fábrica inteligente, en la que se contempla la </w:t>
      </w:r>
      <w:r w:rsidRPr="3D1AC2C0">
        <w:rPr>
          <w:rFonts w:ascii="Calibri" w:eastAsia="Calibri" w:hAnsi="Calibri" w:cs="Calibri"/>
          <w:b/>
          <w:bCs/>
        </w:rPr>
        <w:t>monitorización en tiempo real</w:t>
      </w:r>
      <w:r w:rsidRPr="3D1AC2C0">
        <w:rPr>
          <w:rFonts w:ascii="Calibri" w:eastAsia="Calibri" w:hAnsi="Calibri" w:cs="Calibri"/>
        </w:rPr>
        <w:t xml:space="preserve"> de procesos, flujos de materiales y rendimiento global, es indispensable garantizar también la </w:t>
      </w:r>
      <w:r w:rsidRPr="44E0D7ED">
        <w:rPr>
          <w:rFonts w:ascii="Calibri" w:eastAsia="Calibri" w:hAnsi="Calibri" w:cs="Calibri"/>
        </w:rPr>
        <w:t>seguridad de la información</w:t>
      </w:r>
      <w:r w:rsidRPr="3D1AC2C0">
        <w:rPr>
          <w:rFonts w:ascii="Calibri" w:eastAsia="Calibri" w:hAnsi="Calibri" w:cs="Calibri"/>
        </w:rPr>
        <w:t xml:space="preserve"> y la integridad de los sistemas de comunicación y control.</w:t>
      </w:r>
    </w:p>
    <w:p w14:paraId="35B97B53" w14:textId="77777777" w:rsidR="008F6CCD" w:rsidRDefault="008F6CCD" w:rsidP="00A64FF9">
      <w:pPr>
        <w:spacing w:before="240" w:after="240"/>
        <w:jc w:val="both"/>
      </w:pPr>
      <w:r w:rsidRPr="3D1AC2C0">
        <w:rPr>
          <w:rFonts w:ascii="Calibri" w:eastAsia="Calibri" w:hAnsi="Calibri" w:cs="Calibri"/>
        </w:rPr>
        <w:t>Las principales medidas conceptuales incluyen:</w:t>
      </w:r>
    </w:p>
    <w:p w14:paraId="27BCFA7E" w14:textId="77777777" w:rsidR="008F6CCD" w:rsidRDefault="008F6CCD" w:rsidP="008F49B8">
      <w:pPr>
        <w:pStyle w:val="Prrafodelista"/>
        <w:numPr>
          <w:ilvl w:val="0"/>
          <w:numId w:val="26"/>
        </w:numPr>
        <w:spacing w:before="240" w:after="240"/>
        <w:jc w:val="both"/>
        <w:rPr>
          <w:rFonts w:ascii="Calibri" w:eastAsia="Calibri" w:hAnsi="Calibri" w:cs="Calibri"/>
        </w:rPr>
      </w:pPr>
      <w:r w:rsidRPr="201BE2B8">
        <w:rPr>
          <w:rFonts w:ascii="Calibri" w:eastAsia="Calibri" w:hAnsi="Calibri" w:cs="Calibri"/>
        </w:rPr>
        <w:t>Segmentación de redes y sistemas de control industrial (ICS)</w:t>
      </w:r>
      <w:r w:rsidRPr="3D1AC2C0">
        <w:rPr>
          <w:rFonts w:ascii="Calibri" w:eastAsia="Calibri" w:hAnsi="Calibri" w:cs="Calibri"/>
        </w:rPr>
        <w:t xml:space="preserve"> para evitar accesos no autorizados desde redes externas.</w:t>
      </w:r>
    </w:p>
    <w:p w14:paraId="17E2775D" w14:textId="77777777" w:rsidR="008F6CCD" w:rsidRDefault="008F6CCD" w:rsidP="008F49B8">
      <w:pPr>
        <w:pStyle w:val="Prrafodelista"/>
        <w:numPr>
          <w:ilvl w:val="0"/>
          <w:numId w:val="26"/>
        </w:numPr>
        <w:spacing w:before="240" w:after="240"/>
        <w:jc w:val="both"/>
        <w:rPr>
          <w:rFonts w:ascii="Calibri" w:eastAsia="Calibri" w:hAnsi="Calibri" w:cs="Calibri"/>
        </w:rPr>
      </w:pPr>
      <w:r w:rsidRPr="201BE2B8">
        <w:rPr>
          <w:rFonts w:ascii="Calibri" w:eastAsia="Calibri" w:hAnsi="Calibri" w:cs="Calibri"/>
        </w:rPr>
        <w:t>Autenticación multifactor y cifrado de datos sensibles</w:t>
      </w:r>
      <w:r w:rsidRPr="3D1AC2C0">
        <w:rPr>
          <w:rFonts w:ascii="Calibri" w:eastAsia="Calibri" w:hAnsi="Calibri" w:cs="Calibri"/>
        </w:rPr>
        <w:t>, especialmente en las comunicaciones entre sistemas inteligentes, agentes y servidores de monitorización.</w:t>
      </w:r>
    </w:p>
    <w:p w14:paraId="6609D81D" w14:textId="77777777" w:rsidR="008F6CCD" w:rsidRDefault="008F6CCD" w:rsidP="008F49B8">
      <w:pPr>
        <w:pStyle w:val="Prrafodelista"/>
        <w:numPr>
          <w:ilvl w:val="0"/>
          <w:numId w:val="26"/>
        </w:numPr>
        <w:spacing w:before="240" w:after="240"/>
        <w:jc w:val="both"/>
        <w:rPr>
          <w:rFonts w:ascii="Calibri" w:eastAsia="Calibri" w:hAnsi="Calibri" w:cs="Calibri"/>
        </w:rPr>
      </w:pPr>
      <w:r w:rsidRPr="201BE2B8">
        <w:rPr>
          <w:rFonts w:ascii="Calibri" w:eastAsia="Calibri" w:hAnsi="Calibri" w:cs="Calibri"/>
        </w:rPr>
        <w:t>Políticas de control de acceso por roles</w:t>
      </w:r>
      <w:r w:rsidRPr="3D1AC2C0">
        <w:rPr>
          <w:rFonts w:ascii="Calibri" w:eastAsia="Calibri" w:hAnsi="Calibri" w:cs="Calibri"/>
        </w:rPr>
        <w:t>, que definen claramente qué usuarios pueden modificar parámetros operativos o acceder a información crítica.</w:t>
      </w:r>
    </w:p>
    <w:p w14:paraId="22B4CC9E" w14:textId="77777777" w:rsidR="008F6CCD" w:rsidRDefault="008F6CCD" w:rsidP="008F49B8">
      <w:pPr>
        <w:pStyle w:val="Prrafodelista"/>
        <w:numPr>
          <w:ilvl w:val="0"/>
          <w:numId w:val="26"/>
        </w:numPr>
        <w:spacing w:before="240" w:after="240"/>
        <w:jc w:val="both"/>
        <w:rPr>
          <w:rFonts w:ascii="Calibri" w:eastAsia="Calibri" w:hAnsi="Calibri" w:cs="Calibri"/>
        </w:rPr>
      </w:pPr>
      <w:r w:rsidRPr="201BE2B8">
        <w:rPr>
          <w:rFonts w:ascii="Calibri" w:eastAsia="Calibri" w:hAnsi="Calibri" w:cs="Calibri"/>
        </w:rPr>
        <w:t>Auditorías periódicas de seguridad</w:t>
      </w:r>
      <w:r w:rsidRPr="3D1AC2C0">
        <w:rPr>
          <w:rFonts w:ascii="Calibri" w:eastAsia="Calibri" w:hAnsi="Calibri" w:cs="Calibri"/>
        </w:rPr>
        <w:t>, contempladas como parte del mantenimiento predictivo de la planta.</w:t>
      </w:r>
    </w:p>
    <w:p w14:paraId="0D1A9B73" w14:textId="77777777" w:rsidR="008F6CCD" w:rsidRDefault="008F6CCD" w:rsidP="00A64FF9">
      <w:pPr>
        <w:spacing w:before="240" w:after="240"/>
        <w:jc w:val="both"/>
      </w:pPr>
      <w:r w:rsidRPr="3D1AC2C0">
        <w:rPr>
          <w:rFonts w:ascii="Calibri" w:eastAsia="Calibri" w:hAnsi="Calibri" w:cs="Calibri"/>
        </w:rPr>
        <w:t>La protección frente a ciberataques no solo salvaguarda la operación continua, sino también la confidencialidad de la información relacionada con diseño, producción y rendimiento.</w:t>
      </w:r>
    </w:p>
    <w:p w14:paraId="50CA3A48" w14:textId="77777777" w:rsidR="008F6CCD" w:rsidRDefault="008F6CCD" w:rsidP="00A64FF9">
      <w:pPr>
        <w:pStyle w:val="Ttulo2"/>
        <w:jc w:val="both"/>
        <w:rPr>
          <w:sz w:val="36"/>
          <w:szCs w:val="36"/>
        </w:rPr>
      </w:pPr>
      <w:bookmarkStart w:id="113" w:name="_Toc236072111"/>
      <w:r w:rsidRPr="5B2108B8">
        <w:rPr>
          <w:sz w:val="36"/>
          <w:szCs w:val="36"/>
        </w:rPr>
        <w:t>Cumplimiento de regulaciones y estándares</w:t>
      </w:r>
      <w:bookmarkEnd w:id="113"/>
    </w:p>
    <w:p w14:paraId="792ABC23" w14:textId="77777777" w:rsidR="008F6CCD" w:rsidRDefault="008F6CCD" w:rsidP="00A64FF9">
      <w:pPr>
        <w:spacing w:before="240" w:after="240"/>
        <w:jc w:val="both"/>
        <w:rPr>
          <w:rFonts w:ascii="Calibri" w:eastAsia="Calibri" w:hAnsi="Calibri" w:cs="Calibri"/>
        </w:rPr>
      </w:pPr>
      <w:r w:rsidRPr="2B61D87B">
        <w:rPr>
          <w:rFonts w:ascii="Calibri" w:eastAsia="Calibri" w:hAnsi="Calibri" w:cs="Calibri"/>
        </w:rPr>
        <w:t>La automatización de procesos industriales y la introducción de tecnologías avanzadas como robots, AGVs y sistemas de monitorización inteligente en una planta de producción deben estar enmarcadas dentro del cumplimiento normativo vigente, especialmente en lo relativo a la seguridad, la salud laboral y la comercialización de maquinaria.</w:t>
      </w:r>
    </w:p>
    <w:p w14:paraId="77807EB3" w14:textId="77777777" w:rsidR="008F6CCD" w:rsidRDefault="008F6CCD" w:rsidP="00A64FF9">
      <w:pPr>
        <w:spacing w:before="240" w:after="240"/>
        <w:jc w:val="both"/>
      </w:pPr>
      <w:r w:rsidRPr="2B61D87B">
        <w:rPr>
          <w:rFonts w:ascii="Calibri" w:eastAsia="Calibri" w:hAnsi="Calibri" w:cs="Calibri"/>
        </w:rPr>
        <w:lastRenderedPageBreak/>
        <w:t>A continuación, se destacan las principales normativas y estándares aplicables en el contexto del proyecto, así como su implementación conceptual en la solución propuesta:</w:t>
      </w:r>
    </w:p>
    <w:p w14:paraId="1789A020" w14:textId="77777777" w:rsidR="008F6CCD" w:rsidRDefault="008F6CCD" w:rsidP="00A64FF9">
      <w:pPr>
        <w:pStyle w:val="Ttulo3"/>
        <w:jc w:val="both"/>
        <w:rPr>
          <w:sz w:val="32"/>
          <w:szCs w:val="32"/>
        </w:rPr>
      </w:pPr>
      <w:bookmarkStart w:id="114" w:name="_Toc1363345727"/>
      <w:r w:rsidRPr="14BFCC36">
        <w:rPr>
          <w:sz w:val="28"/>
          <w:szCs w:val="28"/>
        </w:rPr>
        <w:t>Normativa aplicable en la Unión Europea y España</w:t>
      </w:r>
      <w:bookmarkEnd w:id="114"/>
    </w:p>
    <w:p w14:paraId="15D0B249" w14:textId="77777777" w:rsidR="008F6CCD" w:rsidRDefault="008F6CCD" w:rsidP="008F49B8">
      <w:pPr>
        <w:pStyle w:val="Prrafodelista"/>
        <w:numPr>
          <w:ilvl w:val="0"/>
          <w:numId w:val="44"/>
        </w:numPr>
        <w:spacing w:before="240" w:after="240"/>
        <w:jc w:val="both"/>
        <w:rPr>
          <w:rFonts w:ascii="Calibri" w:eastAsia="Calibri" w:hAnsi="Calibri" w:cs="Calibri"/>
        </w:rPr>
      </w:pPr>
      <w:r w:rsidRPr="2B61D87B">
        <w:rPr>
          <w:rFonts w:ascii="Calibri" w:eastAsia="Calibri" w:hAnsi="Calibri" w:cs="Calibri"/>
        </w:rPr>
        <w:t>Directiva de Máquinas 2006/42/CE</w:t>
      </w:r>
    </w:p>
    <w:p w14:paraId="02545904"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Esta directiva establece los requisitos esenciales de seguridad y salud para el diseño y comercialización de maquinaria en la Unión Europea. Incluye disposiciones sobre sistemas de protección, dispositivos de parada, interfaces hombre-máquina y documentación técnica.</w:t>
      </w:r>
    </w:p>
    <w:p w14:paraId="78E78E4B"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En el proyecto, se ha considerado que tanto los AGVs como los robots están diseñados para cumplir con estos requisitos, incluyendo sensores, barreras físicas y software de control seguro.</w:t>
      </w:r>
    </w:p>
    <w:p w14:paraId="664ADB04" w14:textId="77777777" w:rsidR="008F6CCD" w:rsidRDefault="008F6CCD" w:rsidP="008F49B8">
      <w:pPr>
        <w:pStyle w:val="Prrafodelista"/>
        <w:numPr>
          <w:ilvl w:val="0"/>
          <w:numId w:val="44"/>
        </w:numPr>
        <w:spacing w:before="240" w:after="240"/>
        <w:jc w:val="both"/>
        <w:rPr>
          <w:rFonts w:ascii="Calibri" w:eastAsia="Calibri" w:hAnsi="Calibri" w:cs="Calibri"/>
        </w:rPr>
      </w:pPr>
      <w:r w:rsidRPr="2B61D87B">
        <w:rPr>
          <w:rFonts w:ascii="Calibri" w:eastAsia="Calibri" w:hAnsi="Calibri" w:cs="Calibri"/>
        </w:rPr>
        <w:t>Normas ISO para seguridad robótica</w:t>
      </w:r>
    </w:p>
    <w:p w14:paraId="60C11E77"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ISO 10218-1 y 10218-2: Normas internacionales que regulan la seguridad de robots industriales y sistemas robóticos integrados. Incluyen requerimientos sobre velocidad, fuerza, espacio de trabajo y protocolos de emergencia.</w:t>
      </w:r>
    </w:p>
    <w:p w14:paraId="6BBA984A"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ISO/TS 15066: Específica para robots colaborativos, define límites biomecánicos de contacto seguro con humanos.</w:t>
      </w:r>
    </w:p>
    <w:p w14:paraId="70713FA6"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En las estaciones robotizadas de la simulación, se han modelado los elementos de protección pertinentes (vallas, sensores, paradas de emergencia), considerando también entornos colaborativos seguros cuando sea necesario.</w:t>
      </w:r>
    </w:p>
    <w:p w14:paraId="43A3AB61" w14:textId="77777777" w:rsidR="008F6CCD" w:rsidRDefault="008F6CCD" w:rsidP="008F49B8">
      <w:pPr>
        <w:pStyle w:val="Prrafodelista"/>
        <w:numPr>
          <w:ilvl w:val="0"/>
          <w:numId w:val="44"/>
        </w:numPr>
        <w:spacing w:before="240" w:after="240"/>
        <w:jc w:val="both"/>
        <w:rPr>
          <w:rFonts w:ascii="Calibri" w:eastAsia="Calibri" w:hAnsi="Calibri" w:cs="Calibri"/>
        </w:rPr>
      </w:pPr>
      <w:r w:rsidRPr="2B61D87B">
        <w:rPr>
          <w:rFonts w:ascii="Calibri" w:eastAsia="Calibri" w:hAnsi="Calibri" w:cs="Calibri"/>
        </w:rPr>
        <w:t>Reglamento sobre salud y seguridad en el trabajo (Ley 31/1995 en España)</w:t>
      </w:r>
    </w:p>
    <w:p w14:paraId="78F28D9D"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Exige que los entornos de trabajo estén diseñados para evitar riesgos y proteger a los trabajadores. Implica evaluaciones de riesgo, formación del personal y control de condiciones de trabajo.</w:t>
      </w:r>
    </w:p>
    <w:p w14:paraId="0C2FB706"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En el diseño conceptual del proyecto se incorpora este enfoque, previendo formaciones, zonas seguras y procedimientos claros de actuación frente a emergencias o fallos del sistema.</w:t>
      </w:r>
    </w:p>
    <w:p w14:paraId="1D8D25BE" w14:textId="77777777" w:rsidR="008F6CCD" w:rsidRDefault="008F6CCD" w:rsidP="008F49B8">
      <w:pPr>
        <w:pStyle w:val="Prrafodelista"/>
        <w:numPr>
          <w:ilvl w:val="0"/>
          <w:numId w:val="44"/>
        </w:numPr>
        <w:spacing w:before="240" w:after="240"/>
        <w:jc w:val="both"/>
        <w:rPr>
          <w:rFonts w:ascii="Calibri" w:eastAsia="Calibri" w:hAnsi="Calibri" w:cs="Calibri"/>
        </w:rPr>
      </w:pPr>
      <w:r w:rsidRPr="2B61D87B">
        <w:rPr>
          <w:rFonts w:ascii="Calibri" w:eastAsia="Calibri" w:hAnsi="Calibri" w:cs="Calibri"/>
        </w:rPr>
        <w:t>Reglamentos sobre Ciberseguridad Industrial</w:t>
      </w:r>
    </w:p>
    <w:p w14:paraId="4AEDA537"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Aunque aún en proceso de armonización en la UE, el Reglamento de Ciberresiliencia (Cyber Resilience Act) y los marcos del Centro de Ciberseguridad Industrial (CCI) son referencias clave para entornos conectados.</w:t>
      </w:r>
    </w:p>
    <w:p w14:paraId="19E81BDB" w14:textId="77777777" w:rsidR="008F6CCD" w:rsidRDefault="008F6CCD" w:rsidP="008F49B8">
      <w:pPr>
        <w:pStyle w:val="Prrafodelista"/>
        <w:numPr>
          <w:ilvl w:val="1"/>
          <w:numId w:val="44"/>
        </w:numPr>
        <w:spacing w:before="240" w:after="240"/>
        <w:jc w:val="both"/>
        <w:rPr>
          <w:rFonts w:ascii="Calibri" w:eastAsia="Calibri" w:hAnsi="Calibri" w:cs="Calibri"/>
        </w:rPr>
      </w:pPr>
      <w:r w:rsidRPr="2B61D87B">
        <w:rPr>
          <w:rFonts w:ascii="Calibri" w:eastAsia="Calibri" w:hAnsi="Calibri" w:cs="Calibri"/>
        </w:rPr>
        <w:t>La simulación incorpora la monitorización remota de procesos, lo que implica la necesidad de contemplar políticas de seguridad digital, autenticación de usuarios y trazabilidad de eventos.</w:t>
      </w:r>
    </w:p>
    <w:p w14:paraId="7881511C" w14:textId="77777777" w:rsidR="008F6CCD" w:rsidRDefault="008F6CCD" w:rsidP="00A64FF9">
      <w:pPr>
        <w:pStyle w:val="Ttulo3"/>
        <w:jc w:val="both"/>
        <w:rPr>
          <w:sz w:val="32"/>
          <w:szCs w:val="32"/>
        </w:rPr>
      </w:pPr>
      <w:bookmarkStart w:id="115" w:name="_Toc862965290"/>
      <w:r w:rsidRPr="6FD3F38B">
        <w:rPr>
          <w:sz w:val="28"/>
          <w:szCs w:val="28"/>
        </w:rPr>
        <w:t>Aplicación de la normativa en el diseño conceptual</w:t>
      </w:r>
      <w:bookmarkEnd w:id="115"/>
    </w:p>
    <w:p w14:paraId="141193FD" w14:textId="77777777" w:rsidR="008F6CCD" w:rsidRDefault="008F6CCD" w:rsidP="00A64FF9">
      <w:pPr>
        <w:spacing w:before="240" w:after="240"/>
        <w:jc w:val="both"/>
        <w:rPr>
          <w:rFonts w:ascii="Calibri" w:eastAsia="Calibri" w:hAnsi="Calibri" w:cs="Calibri"/>
        </w:rPr>
      </w:pPr>
      <w:r w:rsidRPr="2B61D87B">
        <w:rPr>
          <w:rFonts w:ascii="Calibri" w:eastAsia="Calibri" w:hAnsi="Calibri" w:cs="Calibri"/>
        </w:rPr>
        <w:t>Durante el desarrollo del proyecto en FlexSim, todas las decisiones relacionadas con diseño, flujo de trabajo, lógica de agentes y seguridad han seguido un criterio de cumplimiento preventivo respecto a las normativas anteriormente mencionadas. Entre las principales implementaciones:</w:t>
      </w:r>
    </w:p>
    <w:p w14:paraId="01670B49" w14:textId="77777777" w:rsidR="008F6CCD" w:rsidRDefault="008F6CCD" w:rsidP="008F49B8">
      <w:pPr>
        <w:pStyle w:val="Prrafodelista"/>
        <w:numPr>
          <w:ilvl w:val="0"/>
          <w:numId w:val="43"/>
        </w:numPr>
        <w:spacing w:before="240" w:after="240"/>
        <w:jc w:val="both"/>
        <w:rPr>
          <w:rFonts w:ascii="Calibri" w:eastAsia="Calibri" w:hAnsi="Calibri" w:cs="Calibri"/>
        </w:rPr>
      </w:pPr>
      <w:r w:rsidRPr="2B61D87B">
        <w:rPr>
          <w:rFonts w:ascii="Calibri" w:eastAsia="Calibri" w:hAnsi="Calibri" w:cs="Calibri"/>
        </w:rPr>
        <w:t>Los AGVs han sido diseñados con lógica de colisión cero y navegación segura, simulando sensores y límites de velocidad apropiados.</w:t>
      </w:r>
    </w:p>
    <w:p w14:paraId="69288FBD" w14:textId="77777777" w:rsidR="008F6CCD" w:rsidRDefault="008F6CCD" w:rsidP="008F49B8">
      <w:pPr>
        <w:pStyle w:val="Prrafodelista"/>
        <w:numPr>
          <w:ilvl w:val="0"/>
          <w:numId w:val="43"/>
        </w:numPr>
        <w:spacing w:before="240" w:after="240"/>
        <w:jc w:val="both"/>
        <w:rPr>
          <w:rFonts w:ascii="Calibri" w:eastAsia="Calibri" w:hAnsi="Calibri" w:cs="Calibri"/>
        </w:rPr>
      </w:pPr>
      <w:r w:rsidRPr="2B61D87B">
        <w:rPr>
          <w:rFonts w:ascii="Calibri" w:eastAsia="Calibri" w:hAnsi="Calibri" w:cs="Calibri"/>
        </w:rPr>
        <w:t>Las estaciones robotizadas incluyen zonas restringidas y lógicas de interrupción ante presencia humana simulada, lo cual representa un modelo seguro compatible con las normativas ISO.</w:t>
      </w:r>
    </w:p>
    <w:p w14:paraId="541F238C" w14:textId="77777777" w:rsidR="008F6CCD" w:rsidRDefault="008F6CCD" w:rsidP="008F49B8">
      <w:pPr>
        <w:pStyle w:val="Prrafodelista"/>
        <w:numPr>
          <w:ilvl w:val="0"/>
          <w:numId w:val="43"/>
        </w:numPr>
        <w:spacing w:before="240" w:after="240"/>
        <w:jc w:val="both"/>
        <w:rPr>
          <w:rFonts w:ascii="Calibri" w:eastAsia="Calibri" w:hAnsi="Calibri" w:cs="Calibri"/>
        </w:rPr>
      </w:pPr>
      <w:r w:rsidRPr="2B61D87B">
        <w:rPr>
          <w:rFonts w:ascii="Calibri" w:eastAsia="Calibri" w:hAnsi="Calibri" w:cs="Calibri"/>
        </w:rPr>
        <w:lastRenderedPageBreak/>
        <w:t>Las interfaces de supervisión y control en tiempo real, que representan la parte digital de la fábrica, se han planteado con medidas básicas de autenticación y segregación de responsabilidades, en línea con los principios de ciberseguridad industrial.</w:t>
      </w:r>
    </w:p>
    <w:p w14:paraId="49A387A7" w14:textId="77777777" w:rsidR="008F6CCD" w:rsidRDefault="008F6CCD" w:rsidP="00A64FF9">
      <w:pPr>
        <w:spacing w:before="240" w:after="240"/>
        <w:jc w:val="both"/>
        <w:rPr>
          <w:rFonts w:ascii="Calibri" w:eastAsia="Calibri" w:hAnsi="Calibri" w:cs="Calibri"/>
        </w:rPr>
      </w:pPr>
      <w:r w:rsidRPr="2B61D87B">
        <w:rPr>
          <w:rFonts w:ascii="Calibri" w:eastAsia="Calibri" w:hAnsi="Calibri" w:cs="Calibri"/>
        </w:rPr>
        <w:t>De este modo, se garantiza que el concepto de fábrica inteligente no solo sea técnicamente viable, sino también seguro, legalmente responsable y alineado con los marcos normativos europeos y nacionales vigentes.</w:t>
      </w:r>
    </w:p>
    <w:p w14:paraId="1B6AB982" w14:textId="77777777" w:rsidR="00536125" w:rsidRDefault="00536125" w:rsidP="00A64FF9">
      <w:pPr>
        <w:spacing w:before="240" w:after="240"/>
        <w:jc w:val="both"/>
        <w:rPr>
          <w:rFonts w:ascii="Calibri" w:eastAsia="Calibri" w:hAnsi="Calibri" w:cs="Calibri"/>
        </w:rPr>
      </w:pPr>
    </w:p>
    <w:p w14:paraId="7421378B" w14:textId="78322E13" w:rsidR="00B84E8E" w:rsidRDefault="5BDC5C16" w:rsidP="5BDC5C16">
      <w:pPr>
        <w:pStyle w:val="Ttulo1"/>
        <w:rPr>
          <w:sz w:val="48"/>
          <w:szCs w:val="48"/>
        </w:rPr>
      </w:pPr>
      <w:bookmarkStart w:id="116" w:name="_Toc2008946525"/>
      <w:r w:rsidRPr="154F8031">
        <w:rPr>
          <w:sz w:val="48"/>
          <w:szCs w:val="48"/>
        </w:rPr>
        <w:t>Desarrollo de Software y Algoritmos Inteligentes</w:t>
      </w:r>
      <w:bookmarkEnd w:id="116"/>
    </w:p>
    <w:p w14:paraId="5FD8D13A" w14:textId="662C3735" w:rsidR="00B84E8E" w:rsidRDefault="5BDC5C16" w:rsidP="5BDC5C16">
      <w:pPr>
        <w:jc w:val="both"/>
      </w:pPr>
      <w:r w:rsidRPr="5BDC5C16">
        <w:rPr>
          <w:rFonts w:ascii="Calibri" w:eastAsia="Calibri" w:hAnsi="Calibri" w:cs="Calibri"/>
        </w:rPr>
        <w:t xml:space="preserve">El proyecto FAIN se apoya en un </w:t>
      </w:r>
      <w:r w:rsidRPr="5BDC5C16">
        <w:rPr>
          <w:rFonts w:ascii="Calibri" w:eastAsia="Calibri" w:hAnsi="Calibri" w:cs="Calibri"/>
          <w:b/>
          <w:bCs/>
        </w:rPr>
        <w:t>robusto desarrollo tecnológico</w:t>
      </w:r>
      <w:r w:rsidRPr="5BDC5C16">
        <w:rPr>
          <w:rFonts w:ascii="Calibri" w:eastAsia="Calibri" w:hAnsi="Calibri" w:cs="Calibri"/>
        </w:rPr>
        <w:t xml:space="preserve"> que integra diversas plataformas para simular y gestionar la fábrica inteligente. La principal herrammienta es el </w:t>
      </w:r>
      <w:r w:rsidRPr="5BDC5C16">
        <w:rPr>
          <w:rFonts w:ascii="Calibri" w:eastAsia="Calibri" w:hAnsi="Calibri" w:cs="Calibri"/>
          <w:b/>
          <w:bCs/>
        </w:rPr>
        <w:t>modelo de simulación creado en Flexsim</w:t>
      </w:r>
      <w:r w:rsidRPr="5BDC5C16">
        <w:rPr>
          <w:rFonts w:ascii="Calibri" w:eastAsia="Calibri" w:hAnsi="Calibri" w:cs="Calibri"/>
        </w:rPr>
        <w:t xml:space="preserve">, donde se ha programado la lógica de la planta mediante </w:t>
      </w:r>
      <w:r w:rsidRPr="5BDC5C16">
        <w:rPr>
          <w:rFonts w:ascii="Calibri" w:eastAsia="Calibri" w:hAnsi="Calibri" w:cs="Calibri"/>
          <w:b/>
          <w:bCs/>
        </w:rPr>
        <w:t>Process Flow</w:t>
      </w:r>
      <w:r w:rsidRPr="5BDC5C16">
        <w:rPr>
          <w:rFonts w:ascii="Calibri" w:eastAsia="Calibri" w:hAnsi="Calibri" w:cs="Calibri"/>
        </w:rPr>
        <w:t xml:space="preserve"> y </w:t>
      </w:r>
      <w:r w:rsidRPr="5BDC5C16">
        <w:rPr>
          <w:rFonts w:ascii="Calibri" w:eastAsia="Calibri" w:hAnsi="Calibri" w:cs="Calibri"/>
          <w:b/>
          <w:bCs/>
        </w:rPr>
        <w:t>FlexScript</w:t>
      </w:r>
      <w:r w:rsidRPr="5BDC5C16">
        <w:rPr>
          <w:rFonts w:ascii="Calibri" w:eastAsia="Calibri" w:hAnsi="Calibri" w:cs="Calibri"/>
        </w:rPr>
        <w:t xml:space="preserve">. Este modelo incorpora un diseño modular que permite la </w:t>
      </w:r>
      <w:r w:rsidRPr="5BDC5C16">
        <w:rPr>
          <w:rFonts w:ascii="Calibri" w:eastAsia="Calibri" w:hAnsi="Calibri" w:cs="Calibri"/>
          <w:b/>
          <w:bCs/>
        </w:rPr>
        <w:t>configuración y modificación de parámetros clave a través de tablas de datos dinámicas</w:t>
      </w:r>
      <w:r w:rsidRPr="5BDC5C16">
        <w:rPr>
          <w:rFonts w:ascii="Calibri" w:eastAsia="Calibri" w:hAnsi="Calibri" w:cs="Calibri"/>
        </w:rPr>
        <w:t xml:space="preserve">, facilitando la realización de pruebas, el análisis de escenarios y </w:t>
      </w:r>
    </w:p>
    <w:p w14:paraId="357C08A0" w14:textId="2324F6C1" w:rsidR="00B84E8E" w:rsidRDefault="5BDC5C16" w:rsidP="5BDC5C16">
      <w:pPr>
        <w:jc w:val="both"/>
      </w:pPr>
      <w:r w:rsidRPr="5BDC5C16">
        <w:rPr>
          <w:rFonts w:ascii="Calibri" w:eastAsia="Calibri" w:hAnsi="Calibri" w:cs="Calibri"/>
        </w:rPr>
        <w:t xml:space="preserve">la adaptación a diferentes condiciones de demanda. Además, para complementar la visualización y la información, se ha desarrollado una </w:t>
      </w:r>
      <w:r w:rsidRPr="5BDC5C16">
        <w:rPr>
          <w:rFonts w:ascii="Calibri" w:eastAsia="Calibri" w:hAnsi="Calibri" w:cs="Calibri"/>
          <w:b/>
          <w:bCs/>
        </w:rPr>
        <w:t>web informativa</w:t>
      </w:r>
      <w:r w:rsidRPr="5BDC5C16">
        <w:rPr>
          <w:rFonts w:ascii="Calibri" w:eastAsia="Calibri" w:hAnsi="Calibri" w:cs="Calibri"/>
        </w:rPr>
        <w:t xml:space="preserve"> que presenta de forma interactiva los datos más relevantes de la simulación. </w:t>
      </w:r>
    </w:p>
    <w:p w14:paraId="68563BEF" w14:textId="18DD2F22" w:rsidR="00B84E8E" w:rsidRDefault="5BDC5C16" w:rsidP="5BDC5C16">
      <w:pPr>
        <w:jc w:val="both"/>
        <w:rPr>
          <w:rFonts w:ascii="Calibri" w:eastAsia="Calibri" w:hAnsi="Calibri" w:cs="Calibri"/>
        </w:rPr>
      </w:pPr>
      <w:r w:rsidRPr="5BDC5C16">
        <w:rPr>
          <w:rFonts w:ascii="Calibri" w:eastAsia="Calibri" w:hAnsi="Calibri" w:cs="Calibri"/>
        </w:rPr>
        <w:t xml:space="preserve">Finalmente, se ha desarrollado un </w:t>
      </w:r>
      <w:r w:rsidRPr="5BDC5C16">
        <w:rPr>
          <w:rFonts w:ascii="Calibri" w:eastAsia="Calibri" w:hAnsi="Calibri" w:cs="Calibri"/>
          <w:b/>
          <w:bCs/>
        </w:rPr>
        <w:t>proceso específico en RoboDK</w:t>
      </w:r>
      <w:r w:rsidRPr="5BDC5C16">
        <w:rPr>
          <w:rFonts w:ascii="Calibri" w:eastAsia="Calibri" w:hAnsi="Calibri" w:cs="Calibri"/>
        </w:rPr>
        <w:t xml:space="preserve"> con la implementación de un proceso de visión artificial para la programación y visualización de la trayectoria de los robots industriales en las estaciones de ensamblaje.</w:t>
      </w:r>
    </w:p>
    <w:p w14:paraId="4D7B53B2" w14:textId="44139538" w:rsidR="5BDC5C16" w:rsidRDefault="5BDC5C16" w:rsidP="5BDC5C16">
      <w:pPr>
        <w:pStyle w:val="Ttulo2"/>
        <w:rPr>
          <w:sz w:val="36"/>
          <w:szCs w:val="36"/>
        </w:rPr>
      </w:pPr>
      <w:bookmarkStart w:id="117" w:name="_Toc920932069"/>
      <w:r w:rsidRPr="54A3416A">
        <w:rPr>
          <w:sz w:val="36"/>
          <w:szCs w:val="36"/>
        </w:rPr>
        <w:t>Listado tecnológico</w:t>
      </w:r>
      <w:bookmarkEnd w:id="117"/>
    </w:p>
    <w:p w14:paraId="6730641A" w14:textId="46F8C7A4" w:rsidR="5BDC5C16" w:rsidRDefault="5BDC5C16" w:rsidP="5BDC5C16">
      <w:pPr>
        <w:pStyle w:val="Ttulo3"/>
        <w:rPr>
          <w:rFonts w:ascii="Calibri" w:eastAsia="Calibri" w:hAnsi="Calibri" w:cs="Calibri"/>
          <w:b/>
        </w:rPr>
      </w:pPr>
      <w:bookmarkStart w:id="118" w:name="_Toc888469264"/>
      <w:r w:rsidRPr="58A6115C">
        <w:rPr>
          <w:sz w:val="28"/>
          <w:szCs w:val="28"/>
        </w:rPr>
        <w:t>Software de Simulación y Modelado de Procesos</w:t>
      </w:r>
      <w:bookmarkEnd w:id="118"/>
    </w:p>
    <w:p w14:paraId="0A84359C" w14:textId="64D5BCF1" w:rsidR="5BDC5C16" w:rsidRDefault="5BDC5C16" w:rsidP="008F49B8">
      <w:pPr>
        <w:pStyle w:val="Prrafodelista"/>
        <w:numPr>
          <w:ilvl w:val="0"/>
          <w:numId w:val="18"/>
        </w:numPr>
        <w:spacing w:after="0"/>
        <w:jc w:val="both"/>
        <w:rPr>
          <w:rFonts w:ascii="Calibri" w:eastAsia="Calibri" w:hAnsi="Calibri" w:cs="Calibri"/>
        </w:rPr>
      </w:pPr>
      <w:r w:rsidRPr="5BDC5C16">
        <w:rPr>
          <w:rFonts w:ascii="Calibri" w:eastAsia="Calibri" w:hAnsi="Calibri" w:cs="Calibri"/>
          <w:b/>
          <w:bCs/>
        </w:rPr>
        <w:t>Flexsim:</w:t>
      </w:r>
      <w:r w:rsidRPr="5BDC5C16">
        <w:rPr>
          <w:rFonts w:ascii="Calibri" w:eastAsia="Calibri" w:hAnsi="Calibri" w:cs="Calibri"/>
        </w:rPr>
        <w:t xml:space="preserve"> Plataforma principal para la creación del modelo de simulación de la fábrica. </w:t>
      </w:r>
    </w:p>
    <w:p w14:paraId="125076B6" w14:textId="428EEEAD" w:rsidR="5BDC5C16" w:rsidRDefault="5BDC5C16" w:rsidP="008F49B8">
      <w:pPr>
        <w:pStyle w:val="Prrafodelista"/>
        <w:numPr>
          <w:ilvl w:val="1"/>
          <w:numId w:val="18"/>
        </w:numPr>
        <w:spacing w:after="0"/>
        <w:jc w:val="both"/>
        <w:rPr>
          <w:rFonts w:ascii="Calibri" w:eastAsia="Calibri" w:hAnsi="Calibri" w:cs="Calibri"/>
        </w:rPr>
      </w:pPr>
      <w:r w:rsidRPr="5BDC5C16">
        <w:rPr>
          <w:rFonts w:ascii="Calibri" w:eastAsia="Calibri" w:hAnsi="Calibri" w:cs="Calibri"/>
          <w:b/>
          <w:bCs/>
        </w:rPr>
        <w:t>FlexScript:</w:t>
      </w:r>
      <w:r w:rsidRPr="5BDC5C16">
        <w:rPr>
          <w:rFonts w:ascii="Calibri" w:eastAsia="Calibri" w:hAnsi="Calibri" w:cs="Calibri"/>
        </w:rPr>
        <w:t xml:space="preserve"> Lenguaje de scripting propio de Flexsim, utilizado para implementar lógica avanzada, control de eventos y personalización de comportamientos de los objetos dentro del modelo.</w:t>
      </w:r>
    </w:p>
    <w:p w14:paraId="3D0CC861" w14:textId="2DE35663" w:rsidR="5BDC5C16" w:rsidRDefault="5BDC5C16" w:rsidP="008F49B8">
      <w:pPr>
        <w:pStyle w:val="Prrafodelista"/>
        <w:numPr>
          <w:ilvl w:val="1"/>
          <w:numId w:val="18"/>
        </w:numPr>
        <w:spacing w:after="0"/>
        <w:jc w:val="both"/>
        <w:rPr>
          <w:rFonts w:ascii="Calibri" w:eastAsia="Calibri" w:hAnsi="Calibri" w:cs="Calibri"/>
        </w:rPr>
      </w:pPr>
      <w:r w:rsidRPr="5BDC5C16">
        <w:rPr>
          <w:rFonts w:ascii="Calibri" w:eastAsia="Calibri" w:hAnsi="Calibri" w:cs="Calibri"/>
          <w:b/>
          <w:bCs/>
        </w:rPr>
        <w:t>Process Flow:</w:t>
      </w:r>
      <w:r w:rsidRPr="5BDC5C16">
        <w:rPr>
          <w:rFonts w:ascii="Calibri" w:eastAsia="Calibri" w:hAnsi="Calibri" w:cs="Calibri"/>
        </w:rPr>
        <w:t xml:space="preserve"> Herramienta visual de Flexsim fundamental para la definición y programación de la secuencia de operaciones, el flujo de materiales, la toma de decisiones y la coordinación de las actividades de la planta.</w:t>
      </w:r>
    </w:p>
    <w:p w14:paraId="6623F518" w14:textId="775FAA07" w:rsidR="5BDC5C16" w:rsidRDefault="5BDC5C16" w:rsidP="5BDC5C16">
      <w:pPr>
        <w:pStyle w:val="Ttulo3"/>
        <w:rPr>
          <w:rFonts w:ascii="Calibri" w:eastAsia="Calibri" w:hAnsi="Calibri" w:cs="Calibri"/>
          <w:b/>
        </w:rPr>
      </w:pPr>
      <w:bookmarkStart w:id="119" w:name="_Toc993273078"/>
      <w:r w:rsidRPr="12B742CC">
        <w:rPr>
          <w:sz w:val="28"/>
          <w:szCs w:val="28"/>
        </w:rPr>
        <w:t>Programación y Control de Robótica</w:t>
      </w:r>
      <w:bookmarkEnd w:id="119"/>
    </w:p>
    <w:p w14:paraId="27105290" w14:textId="267F974C" w:rsidR="5BDC5C16" w:rsidRDefault="5BDC5C16" w:rsidP="008F49B8">
      <w:pPr>
        <w:pStyle w:val="Prrafodelista"/>
        <w:numPr>
          <w:ilvl w:val="0"/>
          <w:numId w:val="18"/>
        </w:numPr>
        <w:spacing w:after="0"/>
        <w:jc w:val="both"/>
        <w:rPr>
          <w:rFonts w:ascii="Calibri" w:eastAsia="Calibri" w:hAnsi="Calibri" w:cs="Calibri"/>
        </w:rPr>
      </w:pPr>
      <w:r w:rsidRPr="5BDC5C16">
        <w:rPr>
          <w:rFonts w:ascii="Calibri" w:eastAsia="Calibri" w:hAnsi="Calibri" w:cs="Calibri"/>
          <w:b/>
          <w:bCs/>
        </w:rPr>
        <w:t>RoboDK:</w:t>
      </w:r>
      <w:r w:rsidRPr="5BDC5C16">
        <w:rPr>
          <w:rFonts w:ascii="Calibri" w:eastAsia="Calibri" w:hAnsi="Calibri" w:cs="Calibri"/>
        </w:rPr>
        <w:t xml:space="preserve"> Software de simulación y programación offline de robots industriales, utilizado para el desarrollo y visualización de trayectorias de robots específicos en las estaciones de ensamblaje, permitiendo validar la viabilidad de los movimientos. </w:t>
      </w:r>
    </w:p>
    <w:p w14:paraId="549BAFD0" w14:textId="19A5DDB2" w:rsidR="5BDC5C16" w:rsidRDefault="5BDC5C16" w:rsidP="008F49B8">
      <w:pPr>
        <w:pStyle w:val="Prrafodelista"/>
        <w:numPr>
          <w:ilvl w:val="1"/>
          <w:numId w:val="18"/>
        </w:numPr>
        <w:spacing w:after="0"/>
        <w:jc w:val="both"/>
        <w:rPr>
          <w:rFonts w:ascii="Calibri" w:eastAsia="Calibri" w:hAnsi="Calibri" w:cs="Calibri"/>
        </w:rPr>
      </w:pPr>
      <w:r w:rsidRPr="5BDC5C16">
        <w:rPr>
          <w:rFonts w:ascii="Calibri" w:eastAsia="Calibri" w:hAnsi="Calibri" w:cs="Calibri"/>
          <w:b/>
          <w:bCs/>
        </w:rPr>
        <w:t>Python:</w:t>
      </w:r>
      <w:r w:rsidRPr="5BDC5C16">
        <w:rPr>
          <w:rFonts w:ascii="Calibri" w:eastAsia="Calibri" w:hAnsi="Calibri" w:cs="Calibri"/>
        </w:rPr>
        <w:t xml:space="preserve"> Lenguaje de programación empleado para interactuar con la API de RoboDK, facilitando la automatización de la generación de trayectorias y la integración con otras funcionalidades si fuera necesario.</w:t>
      </w:r>
    </w:p>
    <w:p w14:paraId="7226E094" w14:textId="67004A6E" w:rsidR="5BDC5C16" w:rsidRDefault="5BDC5C16" w:rsidP="5BDC5C16">
      <w:pPr>
        <w:pStyle w:val="Ttulo3"/>
        <w:rPr>
          <w:rFonts w:ascii="Calibri" w:eastAsia="Calibri" w:hAnsi="Calibri" w:cs="Calibri"/>
          <w:b/>
        </w:rPr>
      </w:pPr>
      <w:bookmarkStart w:id="120" w:name="_Toc1601738752"/>
      <w:r w:rsidRPr="567A0339">
        <w:rPr>
          <w:sz w:val="28"/>
          <w:szCs w:val="28"/>
        </w:rPr>
        <w:lastRenderedPageBreak/>
        <w:t>Desarrollo Web (Información y Monitorización</w:t>
      </w:r>
      <w:bookmarkEnd w:id="120"/>
      <w:r w:rsidR="12B742CC" w:rsidRPr="567A0339">
        <w:rPr>
          <w:sz w:val="28"/>
          <w:szCs w:val="28"/>
        </w:rPr>
        <w:t>)</w:t>
      </w:r>
    </w:p>
    <w:p w14:paraId="28E02769" w14:textId="08BC3DF1" w:rsidR="5BDC5C16" w:rsidRDefault="5BDC5C16" w:rsidP="008F49B8">
      <w:pPr>
        <w:pStyle w:val="Prrafodelista"/>
        <w:numPr>
          <w:ilvl w:val="0"/>
          <w:numId w:val="18"/>
        </w:numPr>
        <w:spacing w:after="0"/>
        <w:jc w:val="both"/>
        <w:rPr>
          <w:rFonts w:ascii="Calibri" w:eastAsia="Calibri" w:hAnsi="Calibri" w:cs="Calibri"/>
        </w:rPr>
      </w:pPr>
      <w:r w:rsidRPr="5BDC5C16">
        <w:rPr>
          <w:rFonts w:ascii="Calibri" w:eastAsia="Calibri" w:hAnsi="Calibri" w:cs="Calibri"/>
          <w:b/>
          <w:bCs/>
        </w:rPr>
        <w:t>HTML (HyperText Markup Language):</w:t>
      </w:r>
      <w:r w:rsidRPr="5BDC5C16">
        <w:rPr>
          <w:rFonts w:ascii="Calibri" w:eastAsia="Calibri" w:hAnsi="Calibri" w:cs="Calibri"/>
        </w:rPr>
        <w:t xml:space="preserve"> Para la estructura y el contenido de la web informativa.</w:t>
      </w:r>
    </w:p>
    <w:p w14:paraId="28B4B5D0" w14:textId="748CDF51" w:rsidR="5BDC5C16" w:rsidRDefault="5BDC5C16" w:rsidP="008F49B8">
      <w:pPr>
        <w:pStyle w:val="Prrafodelista"/>
        <w:numPr>
          <w:ilvl w:val="0"/>
          <w:numId w:val="18"/>
        </w:numPr>
        <w:spacing w:after="0"/>
        <w:jc w:val="both"/>
        <w:rPr>
          <w:rFonts w:ascii="Calibri" w:eastAsia="Calibri" w:hAnsi="Calibri" w:cs="Calibri"/>
        </w:rPr>
      </w:pPr>
      <w:r w:rsidRPr="5BDC5C16">
        <w:rPr>
          <w:rFonts w:ascii="Calibri" w:eastAsia="Calibri" w:hAnsi="Calibri" w:cs="Calibri"/>
          <w:b/>
          <w:bCs/>
        </w:rPr>
        <w:t>CSS (Cascading Style Sheets):</w:t>
      </w:r>
      <w:r w:rsidRPr="5BDC5C16">
        <w:rPr>
          <w:rFonts w:ascii="Calibri" w:eastAsia="Calibri" w:hAnsi="Calibri" w:cs="Calibri"/>
        </w:rPr>
        <w:t xml:space="preserve"> Para el diseño y la presentación visual de la interfaz de usuario de la web.</w:t>
      </w:r>
    </w:p>
    <w:p w14:paraId="52A2F447" w14:textId="77B10645" w:rsidR="5BDC5C16" w:rsidRDefault="5BDC5C16" w:rsidP="008F49B8">
      <w:pPr>
        <w:pStyle w:val="Prrafodelista"/>
        <w:numPr>
          <w:ilvl w:val="0"/>
          <w:numId w:val="18"/>
        </w:numPr>
        <w:spacing w:after="0"/>
        <w:jc w:val="both"/>
        <w:rPr>
          <w:rFonts w:ascii="Calibri" w:eastAsia="Calibri" w:hAnsi="Calibri" w:cs="Calibri"/>
        </w:rPr>
      </w:pPr>
      <w:r w:rsidRPr="5BDC5C16">
        <w:rPr>
          <w:rFonts w:ascii="Calibri" w:eastAsia="Calibri" w:hAnsi="Calibri" w:cs="Calibri"/>
          <w:b/>
          <w:bCs/>
        </w:rPr>
        <w:t>JavaScript:</w:t>
      </w:r>
      <w:r w:rsidRPr="5BDC5C16">
        <w:rPr>
          <w:rFonts w:ascii="Calibri" w:eastAsia="Calibri" w:hAnsi="Calibri" w:cs="Calibri"/>
        </w:rPr>
        <w:t xml:space="preserve"> Para añadir interactividad a la web, procesar datos de la simulación (si se exportan o visualizan en tiempo real) y mejorar la experiencia del usuario.</w:t>
      </w:r>
    </w:p>
    <w:p w14:paraId="31E14FF2" w14:textId="79270474" w:rsidR="5BDC5C16" w:rsidRDefault="5BDC5C16" w:rsidP="5BDC5C16">
      <w:pPr>
        <w:pStyle w:val="Ttulo3"/>
        <w:rPr>
          <w:rFonts w:ascii="Calibri" w:eastAsia="Calibri" w:hAnsi="Calibri" w:cs="Calibri"/>
        </w:rPr>
      </w:pPr>
      <w:bookmarkStart w:id="121" w:name="_Toc794015972"/>
      <w:r w:rsidRPr="12A3417C">
        <w:rPr>
          <w:sz w:val="28"/>
          <w:szCs w:val="28"/>
        </w:rPr>
        <w:t>Modelado de elementos 3D</w:t>
      </w:r>
      <w:bookmarkEnd w:id="121"/>
    </w:p>
    <w:p w14:paraId="1A3B8345" w14:textId="303E7EA5" w:rsidR="5BDC5C16" w:rsidRDefault="5BDC5C16" w:rsidP="008F49B8">
      <w:pPr>
        <w:pStyle w:val="Prrafodelista"/>
        <w:numPr>
          <w:ilvl w:val="0"/>
          <w:numId w:val="18"/>
        </w:numPr>
        <w:spacing w:after="0" w:line="257" w:lineRule="auto"/>
        <w:jc w:val="both"/>
        <w:rPr>
          <w:rFonts w:ascii="Calibri" w:eastAsia="Calibri" w:hAnsi="Calibri" w:cs="Calibri"/>
        </w:rPr>
      </w:pPr>
      <w:r w:rsidRPr="5BDC5C16">
        <w:rPr>
          <w:rFonts w:ascii="Calibri" w:eastAsia="Calibri" w:hAnsi="Calibri" w:cs="Calibri"/>
          <w:b/>
          <w:bCs/>
        </w:rPr>
        <w:t>Tinkercad:</w:t>
      </w:r>
      <w:r w:rsidRPr="5BDC5C16">
        <w:rPr>
          <w:rFonts w:ascii="Calibri" w:eastAsia="Calibri" w:hAnsi="Calibri" w:cs="Calibri"/>
        </w:rPr>
        <w:t xml:space="preserve"> Herramienta de diseño 3D utilizada para la creación y/o adaptación de modelos tridimensionales básicos que representan los componentes físicos de la fábrica (ej., piezas de videoconsolas, mobiliario de planta) para su importación y visualización en Flexsim.</w:t>
      </w:r>
    </w:p>
    <w:p w14:paraId="48A1A732" w14:textId="6135B6F6" w:rsidR="5BDC5C16" w:rsidRDefault="5BDC5C16" w:rsidP="5BDC5C16">
      <w:pPr>
        <w:spacing w:after="0" w:line="257" w:lineRule="auto"/>
        <w:rPr>
          <w:rFonts w:ascii="Calibri" w:eastAsia="Calibri" w:hAnsi="Calibri" w:cs="Calibri"/>
          <w:b/>
          <w:bCs/>
        </w:rPr>
      </w:pPr>
    </w:p>
    <w:p w14:paraId="29B83C30" w14:textId="493C392F" w:rsidR="5BDC5C16" w:rsidRDefault="5BDC5C16" w:rsidP="5BDC5C16">
      <w:pPr>
        <w:pStyle w:val="Ttulo2"/>
        <w:rPr>
          <w:rFonts w:ascii="Calibri" w:eastAsia="Calibri" w:hAnsi="Calibri" w:cs="Calibri"/>
          <w:sz w:val="36"/>
          <w:szCs w:val="36"/>
        </w:rPr>
      </w:pPr>
      <w:bookmarkStart w:id="122" w:name="_Toc281719844"/>
      <w:r w:rsidRPr="44E2895F">
        <w:rPr>
          <w:sz w:val="36"/>
          <w:szCs w:val="36"/>
        </w:rPr>
        <w:t>Descripción de la implementación</w:t>
      </w:r>
      <w:bookmarkEnd w:id="122"/>
    </w:p>
    <w:p w14:paraId="4F45551C" w14:textId="002A10D2" w:rsidR="5BDC5C16" w:rsidRDefault="5BDC5C16" w:rsidP="5BDC5C16">
      <w:pPr>
        <w:jc w:val="both"/>
      </w:pPr>
      <w:r w:rsidRPr="5BDC5C16">
        <w:rPr>
          <w:rFonts w:ascii="Calibri" w:eastAsia="Calibri" w:hAnsi="Calibri" w:cs="Calibri"/>
        </w:rPr>
        <w:t xml:space="preserve">La </w:t>
      </w:r>
      <w:r w:rsidRPr="5BDC5C16">
        <w:rPr>
          <w:rFonts w:ascii="Calibri" w:eastAsia="Calibri" w:hAnsi="Calibri" w:cs="Calibri"/>
          <w:b/>
          <w:bCs/>
        </w:rPr>
        <w:t>simulación de la Fábrica Autónoma e Inteligente (FAIN)</w:t>
      </w:r>
      <w:r w:rsidRPr="5BDC5C16">
        <w:rPr>
          <w:rFonts w:ascii="Calibri" w:eastAsia="Calibri" w:hAnsi="Calibri" w:cs="Calibri"/>
        </w:rPr>
        <w:t xml:space="preserve"> se ha desarrollado íntegramente en Flexsim, construyendo un entorno virtual que replica el proceso de ensamblaje de videoconsolas retro. La disposición de la planta en el modelo Flexsim sigue un diseño lógico para optimizar el flujo de materiales: en la parte inferior del layout se encuentran los </w:t>
      </w:r>
      <w:r w:rsidRPr="5BDC5C16">
        <w:rPr>
          <w:rFonts w:ascii="Calibri" w:eastAsia="Calibri" w:hAnsi="Calibri" w:cs="Calibri"/>
          <w:b/>
          <w:bCs/>
        </w:rPr>
        <w:t>dos almacenes principales</w:t>
      </w:r>
      <w:r w:rsidRPr="5BDC5C16">
        <w:rPr>
          <w:rFonts w:ascii="Calibri" w:eastAsia="Calibri" w:hAnsi="Calibri" w:cs="Calibri"/>
        </w:rPr>
        <w:t xml:space="preserve"> (uno para las materias primas preensambladas y otro para el producto acabado). Desde el almacén de materias primas, el flujo de producción se extiende </w:t>
      </w:r>
      <w:r w:rsidRPr="5BDC5C16">
        <w:rPr>
          <w:rFonts w:ascii="Calibri" w:eastAsia="Calibri" w:hAnsi="Calibri" w:cs="Calibri"/>
          <w:b/>
          <w:bCs/>
        </w:rPr>
        <w:t>transversalmente hacia la parte superior del layout</w:t>
      </w:r>
      <w:r w:rsidRPr="5BDC5C16">
        <w:rPr>
          <w:rFonts w:ascii="Calibri" w:eastAsia="Calibri" w:hAnsi="Calibri" w:cs="Calibri"/>
        </w:rPr>
        <w:t xml:space="preserve">, donde se ubican las diversas estaciones de ensamblaje. Finalmente, el producto terminado es transportado de vuelta al almacén de producto acabado, completando un </w:t>
      </w:r>
      <w:r w:rsidRPr="5BDC5C16">
        <w:rPr>
          <w:rFonts w:ascii="Calibri" w:eastAsia="Calibri" w:hAnsi="Calibri" w:cs="Calibri"/>
          <w:b/>
          <w:bCs/>
        </w:rPr>
        <w:t>ciclo de producción eficiente y automatizado</w:t>
      </w:r>
      <w:r w:rsidRPr="5BDC5C16">
        <w:rPr>
          <w:rFonts w:ascii="Calibri" w:eastAsia="Calibri" w:hAnsi="Calibri" w:cs="Calibri"/>
        </w:rPr>
        <w:t>. Este diseño bidireccional y transversal facilita la comprensión del proceso y la gestión del transporte interno.</w:t>
      </w:r>
    </w:p>
    <w:p w14:paraId="05FBFFA4" w14:textId="089B08B4" w:rsidR="5BDC5C16" w:rsidRDefault="5BDC5C16" w:rsidP="5BDC5C16">
      <w:pPr>
        <w:pStyle w:val="Ttulo3"/>
        <w:rPr>
          <w:rFonts w:ascii="Calibri" w:eastAsia="Calibri" w:hAnsi="Calibri" w:cs="Calibri"/>
          <w:b/>
        </w:rPr>
      </w:pPr>
      <w:bookmarkStart w:id="123" w:name="_Toc165447572"/>
      <w:r w:rsidRPr="7FF33611">
        <w:rPr>
          <w:sz w:val="28"/>
          <w:szCs w:val="28"/>
        </w:rPr>
        <w:t xml:space="preserve">Diagramas </w:t>
      </w:r>
      <w:r w:rsidR="7FDB56D6" w:rsidRPr="7FF33611">
        <w:rPr>
          <w:sz w:val="28"/>
          <w:szCs w:val="28"/>
        </w:rPr>
        <w:t xml:space="preserve">del </w:t>
      </w:r>
      <w:r w:rsidR="48CDD9CF" w:rsidRPr="7FF33611">
        <w:rPr>
          <w:sz w:val="28"/>
          <w:szCs w:val="28"/>
        </w:rPr>
        <w:t>ProcessFlow</w:t>
      </w:r>
      <w:bookmarkEnd w:id="123"/>
    </w:p>
    <w:p w14:paraId="238BCB72" w14:textId="5B1AE6B9" w:rsidR="2D0C4949" w:rsidRDefault="2D0C4949" w:rsidP="2D0C4949">
      <w:pPr>
        <w:pStyle w:val="Ttulo5"/>
      </w:pPr>
      <w:r>
        <w:t>Inventarios Iniciales</w:t>
      </w:r>
    </w:p>
    <w:p w14:paraId="72A61625" w14:textId="06E5D6CA" w:rsidR="42916352" w:rsidRDefault="42916352" w:rsidP="42916352"/>
    <w:p w14:paraId="35AC63D3" w14:textId="77777777" w:rsidR="00001C84" w:rsidRDefault="4C1982B0" w:rsidP="00001C84">
      <w:pPr>
        <w:keepNext/>
        <w:jc w:val="center"/>
      </w:pPr>
      <w:r>
        <w:rPr>
          <w:noProof/>
        </w:rPr>
        <w:drawing>
          <wp:inline distT="0" distB="0" distL="0" distR="0" wp14:anchorId="357DE493" wp14:editId="503DF5F8">
            <wp:extent cx="2078683" cy="2084055"/>
            <wp:effectExtent l="0" t="0" r="0" b="0"/>
            <wp:docPr id="484536158" name="Picture 48453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536158"/>
                    <pic:cNvPicPr/>
                  </pic:nvPicPr>
                  <pic:blipFill>
                    <a:blip r:embed="rId18">
                      <a:extLst>
                        <a:ext uri="{28A0092B-C50C-407E-A947-70E740481C1C}">
                          <a14:useLocalDpi xmlns:a14="http://schemas.microsoft.com/office/drawing/2010/main" val="0"/>
                        </a:ext>
                      </a:extLst>
                    </a:blip>
                    <a:stretch>
                      <a:fillRect/>
                    </a:stretch>
                  </pic:blipFill>
                  <pic:spPr>
                    <a:xfrm>
                      <a:off x="0" y="0"/>
                      <a:ext cx="2078683" cy="2084055"/>
                    </a:xfrm>
                    <a:prstGeom prst="rect">
                      <a:avLst/>
                    </a:prstGeom>
                  </pic:spPr>
                </pic:pic>
              </a:graphicData>
            </a:graphic>
          </wp:inline>
        </w:drawing>
      </w:r>
    </w:p>
    <w:p w14:paraId="317E57BE" w14:textId="5A7FD089" w:rsidR="00EE2809" w:rsidRDefault="00001C84" w:rsidP="00001C84">
      <w:pPr>
        <w:pStyle w:val="Descripcin"/>
        <w:jc w:val="center"/>
      </w:pPr>
      <w:bookmarkStart w:id="124" w:name="_Toc200490538"/>
      <w:bookmarkStart w:id="125" w:name="_Toc200491025"/>
      <w:r>
        <w:t xml:space="preserve">Figura </w:t>
      </w:r>
      <w:r w:rsidR="000733EF">
        <w:t xml:space="preserve">12 </w:t>
      </w:r>
      <w:fldSimple w:instr=" SEQ Figura \* ARABIC "/>
      <w:r>
        <w:t xml:space="preserve"> </w:t>
      </w:r>
      <w:del w:id="126" w:author="Microsoft Word" w:date="2025-06-10T23:36:00Z" w16du:dateUtc="2025-06-10T21:36:00Z">
        <w:r>
          <w:delText>–</w:delText>
        </w:r>
      </w:del>
      <w:ins w:id="127" w:author="Microsoft Word" w:date="2025-06-10T23:36:00Z" w16du:dateUtc="2025-06-10T21:36:00Z">
        <w:r w:rsidR="00536125">
          <w:t>-</w:t>
        </w:r>
      </w:ins>
      <w:r>
        <w:t xml:space="preserve"> Creación de los inventarios</w:t>
      </w:r>
      <w:bookmarkEnd w:id="124"/>
      <w:bookmarkEnd w:id="125"/>
    </w:p>
    <w:p w14:paraId="25BD8236" w14:textId="77777777" w:rsidR="00001C84" w:rsidRDefault="4C1982B0" w:rsidP="00001C84">
      <w:pPr>
        <w:keepNext/>
        <w:jc w:val="center"/>
      </w:pPr>
      <w:r>
        <w:rPr>
          <w:noProof/>
        </w:rPr>
        <w:lastRenderedPageBreak/>
        <w:drawing>
          <wp:inline distT="0" distB="0" distL="0" distR="0" wp14:anchorId="69E303A5" wp14:editId="0E4BC9BC">
            <wp:extent cx="2153200" cy="2153200"/>
            <wp:effectExtent l="0" t="0" r="0" b="0"/>
            <wp:docPr id="1499654729" name="Picture 149965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654729"/>
                    <pic:cNvPicPr/>
                  </pic:nvPicPr>
                  <pic:blipFill>
                    <a:blip r:embed="rId19">
                      <a:extLst>
                        <a:ext uri="{28A0092B-C50C-407E-A947-70E740481C1C}">
                          <a14:useLocalDpi xmlns:a14="http://schemas.microsoft.com/office/drawing/2010/main" val="0"/>
                        </a:ext>
                      </a:extLst>
                    </a:blip>
                    <a:stretch>
                      <a:fillRect/>
                    </a:stretch>
                  </pic:blipFill>
                  <pic:spPr>
                    <a:xfrm>
                      <a:off x="0" y="0"/>
                      <a:ext cx="2153200" cy="2153200"/>
                    </a:xfrm>
                    <a:prstGeom prst="rect">
                      <a:avLst/>
                    </a:prstGeom>
                  </pic:spPr>
                </pic:pic>
              </a:graphicData>
            </a:graphic>
          </wp:inline>
        </w:drawing>
      </w:r>
    </w:p>
    <w:p w14:paraId="3A2EF83C" w14:textId="069493D6" w:rsidR="104F840D" w:rsidRDefault="00001C84" w:rsidP="00001C84">
      <w:pPr>
        <w:pStyle w:val="Descripcin"/>
        <w:jc w:val="center"/>
      </w:pPr>
      <w:bookmarkStart w:id="128" w:name="_Toc200490539"/>
      <w:bookmarkStart w:id="129" w:name="_Toc200491026"/>
      <w:r>
        <w:t xml:space="preserve">Figura </w:t>
      </w:r>
      <w:r w:rsidR="000733EF">
        <w:t>13</w:t>
      </w:r>
      <w:fldSimple w:instr=" SEQ Figura \* ARABIC "/>
      <w:r>
        <w:t xml:space="preserve"> </w:t>
      </w:r>
      <w:del w:id="130" w:author="Microsoft Word" w:date="2025-06-10T23:36:00Z" w16du:dateUtc="2025-06-10T21:36:00Z">
        <w:r>
          <w:delText>–</w:delText>
        </w:r>
      </w:del>
      <w:ins w:id="131" w:author="Microsoft Word" w:date="2025-06-10T23:36:00Z" w16du:dateUtc="2025-06-10T21:36:00Z">
        <w:r w:rsidR="00536125">
          <w:t>-</w:t>
        </w:r>
      </w:ins>
      <w:r>
        <w:t xml:space="preserve"> Inventario inicial de materias primas</w:t>
      </w:r>
      <w:bookmarkEnd w:id="128"/>
      <w:bookmarkEnd w:id="129"/>
    </w:p>
    <w:p w14:paraId="6E442828" w14:textId="0BB7A9C0" w:rsidR="104F840D" w:rsidRDefault="104F840D" w:rsidP="104F840D">
      <w:pPr>
        <w:spacing w:before="240" w:after="240"/>
        <w:jc w:val="both"/>
      </w:pPr>
      <w:r w:rsidRPr="104F840D">
        <w:rPr>
          <w:rFonts w:ascii="Calibri" w:eastAsia="Calibri" w:hAnsi="Calibri" w:cs="Calibri"/>
        </w:rPr>
        <w:t xml:space="preserve">El primer </w:t>
      </w:r>
      <w:r w:rsidRPr="104F840D">
        <w:rPr>
          <w:rFonts w:ascii="Calibri" w:eastAsia="Calibri" w:hAnsi="Calibri" w:cs="Calibri"/>
          <w:b/>
          <w:bCs/>
        </w:rPr>
        <w:t>Process Flow</w:t>
      </w:r>
      <w:r w:rsidRPr="104F840D">
        <w:rPr>
          <w:rFonts w:ascii="Calibri" w:eastAsia="Calibri" w:hAnsi="Calibri" w:cs="Calibri"/>
        </w:rPr>
        <w:t xml:space="preserve"> crítico en la simulación es el encargado de la </w:t>
      </w:r>
      <w:r w:rsidRPr="104F840D">
        <w:rPr>
          <w:rFonts w:ascii="Calibri" w:eastAsia="Calibri" w:hAnsi="Calibri" w:cs="Calibri"/>
          <w:b/>
          <w:bCs/>
        </w:rPr>
        <w:t>creación de los inventarios iniciales</w:t>
      </w:r>
      <w:r w:rsidRPr="104F840D">
        <w:rPr>
          <w:rFonts w:ascii="Calibri" w:eastAsia="Calibri" w:hAnsi="Calibri" w:cs="Calibri"/>
        </w:rPr>
        <w:t xml:space="preserve"> tanto de materias primas como de productos terminados (consolas completas). Este proceso se activa al inicio de la simulación y garantiza la disponibilidad de los recursos necesarios para el funcionamiento de la fábrica desde el primer momento.</w:t>
      </w:r>
    </w:p>
    <w:p w14:paraId="32E9D56C" w14:textId="4635B607" w:rsidR="104F840D" w:rsidRDefault="104F840D" w:rsidP="104F840D">
      <w:pPr>
        <w:spacing w:before="240" w:after="240"/>
        <w:jc w:val="both"/>
      </w:pPr>
      <w:r w:rsidRPr="104F840D">
        <w:rPr>
          <w:rFonts w:ascii="Calibri" w:eastAsia="Calibri" w:hAnsi="Calibri" w:cs="Calibri"/>
        </w:rPr>
        <w:t>La lógica implementada sigue los siguientes pasos:</w:t>
      </w:r>
    </w:p>
    <w:p w14:paraId="0B686B70" w14:textId="1079E71C" w:rsidR="104F840D" w:rsidRDefault="104F840D" w:rsidP="008F49B8">
      <w:pPr>
        <w:pStyle w:val="Prrafodelista"/>
        <w:numPr>
          <w:ilvl w:val="0"/>
          <w:numId w:val="22"/>
        </w:numPr>
        <w:spacing w:after="0"/>
        <w:jc w:val="both"/>
        <w:rPr>
          <w:rFonts w:ascii="Calibri" w:eastAsia="Calibri" w:hAnsi="Calibri" w:cs="Calibri"/>
        </w:rPr>
      </w:pPr>
      <w:r w:rsidRPr="104F840D">
        <w:rPr>
          <w:rFonts w:ascii="Calibri" w:eastAsia="Calibri" w:hAnsi="Calibri" w:cs="Calibri"/>
          <w:b/>
          <w:bCs/>
        </w:rPr>
        <w:t>Lectura de Tablas de Configuración:</w:t>
      </w:r>
      <w:r w:rsidRPr="104F840D">
        <w:rPr>
          <w:rFonts w:ascii="Calibri" w:eastAsia="Calibri" w:hAnsi="Calibri" w:cs="Calibri"/>
        </w:rPr>
        <w:t xml:space="preserve"> El Process Flow accede a tablas de datos específicas que contienen la configuración de los inventarios. Estas tablas definen, para cada tipo de componente o producto, la </w:t>
      </w:r>
      <w:r w:rsidRPr="104F840D">
        <w:rPr>
          <w:rFonts w:ascii="Calibri" w:eastAsia="Calibri" w:hAnsi="Calibri" w:cs="Calibri"/>
          <w:b/>
          <w:bCs/>
        </w:rPr>
        <w:t>cantidad inicial</w:t>
      </w:r>
      <w:r w:rsidRPr="104F840D">
        <w:rPr>
          <w:rFonts w:ascii="Calibri" w:eastAsia="Calibri" w:hAnsi="Calibri" w:cs="Calibri"/>
        </w:rPr>
        <w:t xml:space="preserve"> y, si aplica, la </w:t>
      </w:r>
      <w:r w:rsidRPr="104F840D">
        <w:rPr>
          <w:rFonts w:ascii="Calibri" w:eastAsia="Calibri" w:hAnsi="Calibri" w:cs="Calibri"/>
          <w:b/>
          <w:bCs/>
        </w:rPr>
        <w:t>ubicación deseada</w:t>
      </w:r>
      <w:r w:rsidRPr="104F840D">
        <w:rPr>
          <w:rFonts w:ascii="Calibri" w:eastAsia="Calibri" w:hAnsi="Calibri" w:cs="Calibri"/>
        </w:rPr>
        <w:t xml:space="preserve"> dentro del almacén correspondiente.</w:t>
      </w:r>
    </w:p>
    <w:p w14:paraId="5897D21D" w14:textId="2906202D" w:rsidR="104F840D" w:rsidRDefault="104F840D" w:rsidP="008F49B8">
      <w:pPr>
        <w:pStyle w:val="Prrafodelista"/>
        <w:numPr>
          <w:ilvl w:val="0"/>
          <w:numId w:val="22"/>
        </w:numPr>
        <w:spacing w:after="0"/>
        <w:jc w:val="both"/>
        <w:rPr>
          <w:rFonts w:ascii="Calibri" w:eastAsia="Calibri" w:hAnsi="Calibri" w:cs="Calibri"/>
        </w:rPr>
      </w:pPr>
      <w:r w:rsidRPr="104F840D">
        <w:rPr>
          <w:rFonts w:ascii="Calibri" w:eastAsia="Calibri" w:hAnsi="Calibri" w:cs="Calibri"/>
          <w:b/>
          <w:bCs/>
        </w:rPr>
        <w:t>Asignación de Ubicaciones en Almacén:</w:t>
      </w:r>
      <w:r w:rsidRPr="104F840D">
        <w:rPr>
          <w:rFonts w:ascii="Calibri" w:eastAsia="Calibri" w:hAnsi="Calibri" w:cs="Calibri"/>
        </w:rPr>
        <w:t xml:space="preserve"> Para cada ítem a crear, se selecciona una </w:t>
      </w:r>
      <w:r w:rsidRPr="104F840D">
        <w:rPr>
          <w:rFonts w:ascii="Calibri" w:eastAsia="Calibri" w:hAnsi="Calibri" w:cs="Calibri"/>
          <w:b/>
          <w:bCs/>
        </w:rPr>
        <w:t>dirección de almacenamiento específica</w:t>
      </w:r>
      <w:r w:rsidRPr="104F840D">
        <w:rPr>
          <w:rFonts w:ascii="Calibri" w:eastAsia="Calibri" w:hAnsi="Calibri" w:cs="Calibri"/>
        </w:rPr>
        <w:t xml:space="preserve"> en el almacén pertinente (Almacén de Materias Primas o Almacén de Producto Acabado). Esta asignación puede basarse en criterios predefinidos o en la disponibilidad de espacio.</w:t>
      </w:r>
    </w:p>
    <w:p w14:paraId="25C04921" w14:textId="4A7C27C5" w:rsidR="104F840D" w:rsidRDefault="104F840D" w:rsidP="008F49B8">
      <w:pPr>
        <w:pStyle w:val="Prrafodelista"/>
        <w:numPr>
          <w:ilvl w:val="0"/>
          <w:numId w:val="22"/>
        </w:numPr>
        <w:spacing w:after="0"/>
        <w:jc w:val="both"/>
        <w:rPr>
          <w:rFonts w:ascii="Calibri" w:eastAsia="Calibri" w:hAnsi="Calibri" w:cs="Calibri"/>
        </w:rPr>
      </w:pPr>
      <w:r w:rsidRPr="104F840D">
        <w:rPr>
          <w:rFonts w:ascii="Calibri" w:eastAsia="Calibri" w:hAnsi="Calibri" w:cs="Calibri"/>
          <w:b/>
          <w:bCs/>
        </w:rPr>
        <w:t>Generación de Tokens y Creación de Objetos:</w:t>
      </w:r>
      <w:r w:rsidRPr="104F840D">
        <w:rPr>
          <w:rFonts w:ascii="Calibri" w:eastAsia="Calibri" w:hAnsi="Calibri" w:cs="Calibri"/>
        </w:rPr>
        <w:t xml:space="preserve"> En función de la cantidad especificada en las tablas de configuración, se generan los </w:t>
      </w:r>
      <w:r w:rsidRPr="104F840D">
        <w:rPr>
          <w:rFonts w:ascii="Calibri" w:eastAsia="Calibri" w:hAnsi="Calibri" w:cs="Calibri"/>
          <w:b/>
          <w:bCs/>
        </w:rPr>
        <w:t>tokens</w:t>
      </w:r>
      <w:r w:rsidRPr="104F840D">
        <w:rPr>
          <w:rFonts w:ascii="Calibri" w:eastAsia="Calibri" w:hAnsi="Calibri" w:cs="Calibri"/>
        </w:rPr>
        <w:t xml:space="preserve"> necesarios dentro del Process Flow. Cada token representa una unidad de ítem a crear. A partir de estos tokens, se procede a la </w:t>
      </w:r>
      <w:r w:rsidRPr="104F840D">
        <w:rPr>
          <w:rFonts w:ascii="Calibri" w:eastAsia="Calibri" w:hAnsi="Calibri" w:cs="Calibri"/>
          <w:b/>
          <w:bCs/>
        </w:rPr>
        <w:t>creación dinámica de los objetos físicos</w:t>
      </w:r>
      <w:r w:rsidRPr="104F840D">
        <w:rPr>
          <w:rFonts w:ascii="Calibri" w:eastAsia="Calibri" w:hAnsi="Calibri" w:cs="Calibri"/>
        </w:rPr>
        <w:t xml:space="preserve"> correspondientes (items de materia prima o consolas completas) dentro del modelo 3D de Flexsim.</w:t>
      </w:r>
    </w:p>
    <w:p w14:paraId="7514F4AA" w14:textId="4289C276" w:rsidR="104F840D" w:rsidRDefault="104F840D" w:rsidP="008F49B8">
      <w:pPr>
        <w:pStyle w:val="Prrafodelista"/>
        <w:numPr>
          <w:ilvl w:val="0"/>
          <w:numId w:val="22"/>
        </w:numPr>
        <w:spacing w:after="0"/>
        <w:jc w:val="both"/>
        <w:rPr>
          <w:rFonts w:ascii="Calibri" w:eastAsia="Calibri" w:hAnsi="Calibri" w:cs="Calibri"/>
        </w:rPr>
      </w:pPr>
      <w:r w:rsidRPr="104F840D">
        <w:rPr>
          <w:rFonts w:ascii="Calibri" w:eastAsia="Calibri" w:hAnsi="Calibri" w:cs="Calibri"/>
          <w:b/>
          <w:bCs/>
        </w:rPr>
        <w:t>Asignación de Destino y Almacenamiento en Listas:</w:t>
      </w:r>
      <w:r w:rsidRPr="104F840D">
        <w:rPr>
          <w:rFonts w:ascii="Calibri" w:eastAsia="Calibri" w:hAnsi="Calibri" w:cs="Calibri"/>
        </w:rPr>
        <w:t xml:space="preserve"> A cada objeto creado se le </w:t>
      </w:r>
      <w:r w:rsidRPr="104F840D">
        <w:rPr>
          <w:rFonts w:ascii="Calibri" w:eastAsia="Calibri" w:hAnsi="Calibri" w:cs="Calibri"/>
          <w:b/>
          <w:bCs/>
        </w:rPr>
        <w:t>asigna su destino</w:t>
      </w:r>
      <w:r w:rsidRPr="104F840D">
        <w:rPr>
          <w:rFonts w:ascii="Calibri" w:eastAsia="Calibri" w:hAnsi="Calibri" w:cs="Calibri"/>
        </w:rPr>
        <w:t xml:space="preserve"> dentro del almacén. Posteriormente, estos objetos son </w:t>
      </w:r>
      <w:r w:rsidRPr="104F840D">
        <w:rPr>
          <w:rFonts w:ascii="Calibri" w:eastAsia="Calibri" w:hAnsi="Calibri" w:cs="Calibri"/>
          <w:b/>
          <w:bCs/>
        </w:rPr>
        <w:t>añadidos a listas de ítems</w:t>
      </w:r>
      <w:r w:rsidRPr="104F840D">
        <w:rPr>
          <w:rFonts w:ascii="Calibri" w:eastAsia="Calibri" w:hAnsi="Calibri" w:cs="Calibri"/>
        </w:rPr>
        <w:t xml:space="preserve">. Estas listas son fundamentales para la </w:t>
      </w:r>
      <w:r w:rsidRPr="104F840D">
        <w:rPr>
          <w:rFonts w:ascii="Calibri" w:eastAsia="Calibri" w:hAnsi="Calibri" w:cs="Calibri"/>
          <w:b/>
          <w:bCs/>
        </w:rPr>
        <w:t>gestión y disponibilidad futura de los recursos</w:t>
      </w:r>
      <w:r w:rsidRPr="104F840D">
        <w:rPr>
          <w:rFonts w:ascii="Calibri" w:eastAsia="Calibri" w:hAnsi="Calibri" w:cs="Calibri"/>
        </w:rPr>
        <w:t>, permitiendo a otros Process Flows o AGVs consultar y acceder a estos ítems cuando sean requeridos en el proceso productivo.</w:t>
      </w:r>
    </w:p>
    <w:p w14:paraId="58EC0DE5" w14:textId="20C6BEE2" w:rsidR="104F840D" w:rsidRDefault="104F840D" w:rsidP="104F840D">
      <w:pPr>
        <w:jc w:val="both"/>
      </w:pPr>
    </w:p>
    <w:p w14:paraId="4710FF30" w14:textId="224E620B" w:rsidR="3D047B31" w:rsidRDefault="3D047B31" w:rsidP="3D047B31">
      <w:pPr>
        <w:pStyle w:val="Ttulo5"/>
      </w:pPr>
      <w:r>
        <w:lastRenderedPageBreak/>
        <w:t xml:space="preserve">Gestión de pedidos </w:t>
      </w:r>
    </w:p>
    <w:p w14:paraId="31775EE0" w14:textId="77777777" w:rsidR="00001C84" w:rsidRDefault="104F840D" w:rsidP="00001C84">
      <w:pPr>
        <w:keepNext/>
        <w:jc w:val="center"/>
      </w:pPr>
      <w:r>
        <w:rPr>
          <w:noProof/>
        </w:rPr>
        <w:drawing>
          <wp:inline distT="0" distB="0" distL="0" distR="0" wp14:anchorId="5EB227EB" wp14:editId="17B81FFF">
            <wp:extent cx="2119875" cy="3042960"/>
            <wp:effectExtent l="0" t="0" r="0" b="0"/>
            <wp:docPr id="1733654380" name="Picture 173365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654380"/>
                    <pic:cNvPicPr/>
                  </pic:nvPicPr>
                  <pic:blipFill>
                    <a:blip r:embed="rId20">
                      <a:extLst>
                        <a:ext uri="{28A0092B-C50C-407E-A947-70E740481C1C}">
                          <a14:useLocalDpi xmlns:a14="http://schemas.microsoft.com/office/drawing/2010/main" val="0"/>
                        </a:ext>
                      </a:extLst>
                    </a:blip>
                    <a:stretch>
                      <a:fillRect/>
                    </a:stretch>
                  </pic:blipFill>
                  <pic:spPr>
                    <a:xfrm>
                      <a:off x="0" y="0"/>
                      <a:ext cx="2119875" cy="3042960"/>
                    </a:xfrm>
                    <a:prstGeom prst="rect">
                      <a:avLst/>
                    </a:prstGeom>
                  </pic:spPr>
                </pic:pic>
              </a:graphicData>
            </a:graphic>
          </wp:inline>
        </w:drawing>
      </w:r>
    </w:p>
    <w:p w14:paraId="4B7F7C3C" w14:textId="179F9CCB" w:rsidR="000D07EB" w:rsidRDefault="00001C84" w:rsidP="00001C84">
      <w:pPr>
        <w:pStyle w:val="Descripcin"/>
        <w:jc w:val="center"/>
      </w:pPr>
      <w:bookmarkStart w:id="132" w:name="_Toc200490540"/>
      <w:bookmarkStart w:id="133" w:name="_Toc200491027"/>
      <w:r>
        <w:t xml:space="preserve">Figura </w:t>
      </w:r>
      <w:fldSimple w:instr=" SEQ Figura \* ARABIC "/>
      <w:r>
        <w:t xml:space="preserve"> </w:t>
      </w:r>
      <w:r w:rsidR="000733EF">
        <w:t xml:space="preserve">14 </w:t>
      </w:r>
      <w:del w:id="134" w:author="Microsoft Word" w:date="2025-06-10T23:36:00Z" w16du:dateUtc="2025-06-10T21:36:00Z">
        <w:r>
          <w:delText>–</w:delText>
        </w:r>
      </w:del>
      <w:ins w:id="135" w:author="Microsoft Word" w:date="2025-06-10T23:36:00Z" w16du:dateUtc="2025-06-10T21:36:00Z">
        <w:r w:rsidR="00536125">
          <w:t>-</w:t>
        </w:r>
      </w:ins>
      <w:r>
        <w:t xml:space="preserve"> Outbound orders</w:t>
      </w:r>
      <w:bookmarkEnd w:id="132"/>
      <w:bookmarkEnd w:id="133"/>
    </w:p>
    <w:p w14:paraId="2A40882F" w14:textId="77777777" w:rsidR="00001C84" w:rsidRDefault="104F840D" w:rsidP="00001C84">
      <w:pPr>
        <w:keepNext/>
        <w:jc w:val="center"/>
      </w:pPr>
      <w:r>
        <w:rPr>
          <w:noProof/>
        </w:rPr>
        <w:drawing>
          <wp:inline distT="0" distB="0" distL="0" distR="0" wp14:anchorId="4AA15BBD" wp14:editId="5F7BBE5E">
            <wp:extent cx="1995109" cy="2878440"/>
            <wp:effectExtent l="0" t="0" r="0" b="0"/>
            <wp:docPr id="820067319" name="Picture 82006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067319"/>
                    <pic:cNvPicPr/>
                  </pic:nvPicPr>
                  <pic:blipFill>
                    <a:blip r:embed="rId21">
                      <a:extLst>
                        <a:ext uri="{28A0092B-C50C-407E-A947-70E740481C1C}">
                          <a14:useLocalDpi xmlns:a14="http://schemas.microsoft.com/office/drawing/2010/main" val="0"/>
                        </a:ext>
                      </a:extLst>
                    </a:blip>
                    <a:stretch>
                      <a:fillRect/>
                    </a:stretch>
                  </pic:blipFill>
                  <pic:spPr>
                    <a:xfrm>
                      <a:off x="0" y="0"/>
                      <a:ext cx="1995109" cy="2878440"/>
                    </a:xfrm>
                    <a:prstGeom prst="rect">
                      <a:avLst/>
                    </a:prstGeom>
                  </pic:spPr>
                </pic:pic>
              </a:graphicData>
            </a:graphic>
          </wp:inline>
        </w:drawing>
      </w:r>
    </w:p>
    <w:p w14:paraId="2F96E315" w14:textId="1D878445" w:rsidR="104F840D" w:rsidRDefault="00001C84" w:rsidP="00001C84">
      <w:pPr>
        <w:pStyle w:val="Descripcin"/>
        <w:jc w:val="center"/>
      </w:pPr>
      <w:bookmarkStart w:id="136" w:name="_Toc200490541"/>
      <w:bookmarkStart w:id="137" w:name="_Toc200491028"/>
      <w:r>
        <w:t xml:space="preserve">Figura </w:t>
      </w:r>
      <w:fldSimple w:instr=" SEQ Figura \* ARABIC "/>
      <w:r>
        <w:t xml:space="preserve"> </w:t>
      </w:r>
      <w:r w:rsidR="000733EF">
        <w:t xml:space="preserve">15 </w:t>
      </w:r>
      <w:del w:id="138" w:author="Microsoft Word" w:date="2025-06-10T23:36:00Z" w16du:dateUtc="2025-06-10T21:36:00Z">
        <w:r>
          <w:delText>–</w:delText>
        </w:r>
      </w:del>
      <w:ins w:id="139" w:author="Microsoft Word" w:date="2025-06-10T23:36:00Z" w16du:dateUtc="2025-06-10T21:36:00Z">
        <w:r w:rsidR="00CD30A6">
          <w:t>-</w:t>
        </w:r>
      </w:ins>
      <w:r>
        <w:t xml:space="preserve"> Inbound Orders</w:t>
      </w:r>
      <w:bookmarkEnd w:id="136"/>
      <w:bookmarkEnd w:id="137"/>
    </w:p>
    <w:p w14:paraId="4C50130C" w14:textId="64424EC2" w:rsidR="7944DB02" w:rsidRDefault="7944DB02" w:rsidP="7944DB02">
      <w:pPr>
        <w:jc w:val="center"/>
      </w:pPr>
    </w:p>
    <w:p w14:paraId="104BCF13" w14:textId="59ADBB8A" w:rsidR="7944DB02" w:rsidRDefault="47DBC74F" w:rsidP="47DBC74F">
      <w:pPr>
        <w:spacing w:before="240" w:after="240"/>
        <w:jc w:val="both"/>
      </w:pPr>
      <w:r w:rsidRPr="47DBC74F">
        <w:rPr>
          <w:rFonts w:ascii="Calibri" w:eastAsia="Calibri" w:hAnsi="Calibri" w:cs="Calibri"/>
        </w:rPr>
        <w:t xml:space="preserve">La </w:t>
      </w:r>
      <w:r w:rsidRPr="47DBC74F">
        <w:rPr>
          <w:rFonts w:ascii="Calibri" w:eastAsia="Calibri" w:hAnsi="Calibri" w:cs="Calibri"/>
          <w:b/>
          <w:bCs/>
        </w:rPr>
        <w:t>gestión eficiente de pedidos</w:t>
      </w:r>
      <w:r w:rsidRPr="47DBC74F">
        <w:rPr>
          <w:rFonts w:ascii="Calibri" w:eastAsia="Calibri" w:hAnsi="Calibri" w:cs="Calibri"/>
        </w:rPr>
        <w:t xml:space="preserve"> permite responder dinámicamente a la demanda tanto de materias primas para el ensamblaje como de consolas acabadas para su expedición. Este proceso se inicia con una fase común de </w:t>
      </w:r>
      <w:r w:rsidRPr="47DBC74F">
        <w:rPr>
          <w:rFonts w:ascii="Calibri" w:eastAsia="Calibri" w:hAnsi="Calibri" w:cs="Calibri"/>
          <w:b/>
          <w:bCs/>
        </w:rPr>
        <w:t>lectura y procesamiento de órdenes</w:t>
      </w:r>
      <w:r w:rsidRPr="47DBC74F">
        <w:rPr>
          <w:rFonts w:ascii="Calibri" w:eastAsia="Calibri" w:hAnsi="Calibri" w:cs="Calibri"/>
        </w:rPr>
        <w:t>, que sirve como base para las operaciones logísticas posteriores.</w:t>
      </w:r>
    </w:p>
    <w:p w14:paraId="22E6C2DA" w14:textId="789B0044" w:rsidR="7944DB02" w:rsidRDefault="47DBC74F" w:rsidP="47DBC74F">
      <w:pPr>
        <w:spacing w:before="240" w:after="240"/>
        <w:jc w:val="both"/>
      </w:pPr>
      <w:r w:rsidRPr="47DBC74F">
        <w:rPr>
          <w:rFonts w:ascii="Calibri" w:eastAsia="Calibri" w:hAnsi="Calibri" w:cs="Calibri"/>
        </w:rPr>
        <w:t>La lógica de este Process Flow para la fase inicial de gestión de pedidos se detalla a continuación:</w:t>
      </w:r>
    </w:p>
    <w:p w14:paraId="5C3189FB" w14:textId="33C42EFA" w:rsidR="7944DB02" w:rsidRDefault="47DBC74F" w:rsidP="008F49B8">
      <w:pPr>
        <w:pStyle w:val="Prrafodelista"/>
        <w:numPr>
          <w:ilvl w:val="0"/>
          <w:numId w:val="29"/>
        </w:numPr>
        <w:spacing w:after="0"/>
        <w:jc w:val="both"/>
        <w:rPr>
          <w:rFonts w:ascii="Calibri" w:eastAsia="Calibri" w:hAnsi="Calibri" w:cs="Calibri"/>
        </w:rPr>
      </w:pPr>
      <w:r w:rsidRPr="47DBC74F">
        <w:rPr>
          <w:rFonts w:ascii="Calibri" w:eastAsia="Calibri" w:hAnsi="Calibri" w:cs="Calibri"/>
          <w:b/>
          <w:bCs/>
        </w:rPr>
        <w:lastRenderedPageBreak/>
        <w:t>Recepción Estructurada de Pedidos:</w:t>
      </w:r>
      <w:r w:rsidRPr="47DBC74F">
        <w:rPr>
          <w:rFonts w:ascii="Calibri" w:eastAsia="Calibri" w:hAnsi="Calibri" w:cs="Calibri"/>
        </w:rPr>
        <w:t xml:space="preserve"> El sistema monitorea y recibe los pedidos entrantes, que llegan de manera estructurada</w:t>
      </w:r>
      <w:r w:rsidR="264F7926" w:rsidRPr="264F7926">
        <w:rPr>
          <w:rFonts w:ascii="Calibri" w:eastAsia="Calibri" w:hAnsi="Calibri" w:cs="Calibri"/>
        </w:rPr>
        <w:t>.</w:t>
      </w:r>
      <w:r w:rsidRPr="47DBC74F">
        <w:rPr>
          <w:rFonts w:ascii="Calibri" w:eastAsia="Calibri" w:hAnsi="Calibri" w:cs="Calibri"/>
        </w:rPr>
        <w:t xml:space="preserve"> Estos pedidos especifican el tipo de producto o componente y las cantidades requeridas.</w:t>
      </w:r>
    </w:p>
    <w:p w14:paraId="3F369A4B" w14:textId="77FCC4AE" w:rsidR="7944DB02" w:rsidRDefault="47DBC74F" w:rsidP="008F49B8">
      <w:pPr>
        <w:pStyle w:val="Prrafodelista"/>
        <w:numPr>
          <w:ilvl w:val="0"/>
          <w:numId w:val="29"/>
        </w:numPr>
        <w:spacing w:after="0"/>
        <w:jc w:val="both"/>
        <w:rPr>
          <w:rFonts w:ascii="Calibri" w:eastAsia="Calibri" w:hAnsi="Calibri" w:cs="Calibri"/>
        </w:rPr>
      </w:pPr>
      <w:r w:rsidRPr="47DBC74F">
        <w:rPr>
          <w:rFonts w:ascii="Calibri" w:eastAsia="Calibri" w:hAnsi="Calibri" w:cs="Calibri"/>
          <w:b/>
          <w:bCs/>
        </w:rPr>
        <w:t>Lectura y Transformación de Datos:</w:t>
      </w:r>
      <w:r w:rsidRPr="47DBC74F">
        <w:rPr>
          <w:rFonts w:ascii="Calibri" w:eastAsia="Calibri" w:hAnsi="Calibri" w:cs="Calibri"/>
        </w:rPr>
        <w:t xml:space="preserve"> Una vez recibidos, los datos de cada pedido son leídos y transformados para su uso interno en la simulación. Esto puede implicar la asignación de identificadores únicos, la verificación de la validez de los datos o la preparación de la información para los siguientes pasos del proceso.</w:t>
      </w:r>
    </w:p>
    <w:p w14:paraId="0443758A" w14:textId="4AE4920B" w:rsidR="7944DB02" w:rsidRDefault="47DBC74F" w:rsidP="008F49B8">
      <w:pPr>
        <w:pStyle w:val="Prrafodelista"/>
        <w:numPr>
          <w:ilvl w:val="0"/>
          <w:numId w:val="29"/>
        </w:numPr>
        <w:spacing w:after="0"/>
        <w:jc w:val="both"/>
        <w:rPr>
          <w:rFonts w:ascii="Calibri" w:eastAsia="Calibri" w:hAnsi="Calibri" w:cs="Calibri"/>
        </w:rPr>
      </w:pPr>
      <w:r w:rsidRPr="47DBC74F">
        <w:rPr>
          <w:rFonts w:ascii="Calibri" w:eastAsia="Calibri" w:hAnsi="Calibri" w:cs="Calibri"/>
          <w:b/>
          <w:bCs/>
        </w:rPr>
        <w:t>Generación de Tokens Individuales:</w:t>
      </w:r>
      <w:r w:rsidRPr="47DBC74F">
        <w:rPr>
          <w:rFonts w:ascii="Calibri" w:eastAsia="Calibri" w:hAnsi="Calibri" w:cs="Calibri"/>
        </w:rPr>
        <w:t xml:space="preserve"> Para cada pedido procesado, se generan los </w:t>
      </w:r>
      <w:r w:rsidRPr="47DBC74F">
        <w:rPr>
          <w:rFonts w:ascii="Calibri" w:eastAsia="Calibri" w:hAnsi="Calibri" w:cs="Calibri"/>
          <w:b/>
          <w:bCs/>
        </w:rPr>
        <w:t>tokens</w:t>
      </w:r>
      <w:r w:rsidRPr="47DBC74F">
        <w:rPr>
          <w:rFonts w:ascii="Calibri" w:eastAsia="Calibri" w:hAnsi="Calibri" w:cs="Calibri"/>
        </w:rPr>
        <w:t xml:space="preserve"> correspondientes dentro del Process Flow. Cada uno de estos tokens representa una unidad individual de materia prima que debe ser solicitada o una consola acabada que debe ser preparada para su expedición. Esta disgregación a nivel de ítem facilita la gestión granular de cada componente o producto a lo largo de su ciclo de vida en la fábrica.</w:t>
      </w:r>
    </w:p>
    <w:p w14:paraId="4EAF6647" w14:textId="77777777" w:rsidR="00001C84" w:rsidRDefault="7944DB02" w:rsidP="00001C84">
      <w:pPr>
        <w:keepNext/>
        <w:jc w:val="center"/>
      </w:pPr>
      <w:r>
        <w:rPr>
          <w:noProof/>
        </w:rPr>
        <w:drawing>
          <wp:inline distT="0" distB="0" distL="0" distR="0" wp14:anchorId="61911224" wp14:editId="03B9A945">
            <wp:extent cx="3353343" cy="1254429"/>
            <wp:effectExtent l="0" t="0" r="0" b="0"/>
            <wp:docPr id="48369560" name="Picture 483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69560"/>
                    <pic:cNvPicPr/>
                  </pic:nvPicPr>
                  <pic:blipFill>
                    <a:blip r:embed="rId22">
                      <a:extLst>
                        <a:ext uri="{28A0092B-C50C-407E-A947-70E740481C1C}">
                          <a14:useLocalDpi xmlns:a14="http://schemas.microsoft.com/office/drawing/2010/main" val="0"/>
                        </a:ext>
                      </a:extLst>
                    </a:blip>
                    <a:stretch>
                      <a:fillRect/>
                    </a:stretch>
                  </pic:blipFill>
                  <pic:spPr>
                    <a:xfrm>
                      <a:off x="0" y="0"/>
                      <a:ext cx="3353343" cy="1254429"/>
                    </a:xfrm>
                    <a:prstGeom prst="rect">
                      <a:avLst/>
                    </a:prstGeom>
                  </pic:spPr>
                </pic:pic>
              </a:graphicData>
            </a:graphic>
          </wp:inline>
        </w:drawing>
      </w:r>
    </w:p>
    <w:p w14:paraId="2882DF96" w14:textId="12BB4F2B" w:rsidR="7944DB02" w:rsidRDefault="00001C84" w:rsidP="00001C84">
      <w:pPr>
        <w:pStyle w:val="Descripcin"/>
        <w:jc w:val="center"/>
      </w:pPr>
      <w:bookmarkStart w:id="140" w:name="_Toc200490542"/>
      <w:bookmarkStart w:id="141" w:name="_Toc200491029"/>
      <w:r>
        <w:t xml:space="preserve">Figura </w:t>
      </w:r>
      <w:fldSimple w:instr=" SEQ Figura \* ARABIC "/>
      <w:r>
        <w:t xml:space="preserve"> </w:t>
      </w:r>
      <w:r w:rsidR="000733EF">
        <w:t xml:space="preserve">16 </w:t>
      </w:r>
      <w:del w:id="142" w:author="Microsoft Word" w:date="2025-06-10T23:36:00Z" w16du:dateUtc="2025-06-10T21:36:00Z">
        <w:r>
          <w:delText>–</w:delText>
        </w:r>
      </w:del>
      <w:ins w:id="143" w:author="Microsoft Word" w:date="2025-06-10T23:36:00Z" w16du:dateUtc="2025-06-10T21:36:00Z">
        <w:r w:rsidR="00CD30A6">
          <w:t>-</w:t>
        </w:r>
      </w:ins>
      <w:r>
        <w:t xml:space="preserve"> Sotck Keeping Unit</w:t>
      </w:r>
      <w:bookmarkEnd w:id="140"/>
      <w:bookmarkEnd w:id="141"/>
    </w:p>
    <w:p w14:paraId="7DED414D" w14:textId="44C21809" w:rsidR="264F7926" w:rsidRDefault="2B61D87B" w:rsidP="264F7926">
      <w:pPr>
        <w:jc w:val="both"/>
      </w:pPr>
      <w:r w:rsidRPr="2B61D87B">
        <w:rPr>
          <w:rFonts w:ascii="Calibri" w:eastAsia="Calibri" w:hAnsi="Calibri" w:cs="Calibri"/>
        </w:rPr>
        <w:t xml:space="preserve">En el caso específico de los </w:t>
      </w:r>
      <w:r w:rsidRPr="2B61D87B">
        <w:rPr>
          <w:rFonts w:ascii="Calibri" w:eastAsia="Calibri" w:hAnsi="Calibri" w:cs="Calibri"/>
          <w:b/>
          <w:bCs/>
        </w:rPr>
        <w:t>pedidos de consolas completas</w:t>
      </w:r>
      <w:r w:rsidRPr="2B61D87B">
        <w:rPr>
          <w:rFonts w:ascii="Calibri" w:eastAsia="Calibri" w:hAnsi="Calibri" w:cs="Calibri"/>
        </w:rPr>
        <w:t xml:space="preserve">, una vez que la orden ha sido recibida y procesada en la fase inicial, el sistema procede a </w:t>
      </w:r>
      <w:r w:rsidRPr="2B61D87B">
        <w:rPr>
          <w:rFonts w:ascii="Calibri" w:eastAsia="Calibri" w:hAnsi="Calibri" w:cs="Calibri"/>
          <w:b/>
          <w:bCs/>
        </w:rPr>
        <w:t>desglosar el pedido en sus diferentes líneas de SKU (Stock Keeping Unit)</w:t>
      </w:r>
      <w:r w:rsidRPr="2B61D87B">
        <w:rPr>
          <w:rFonts w:ascii="Calibri" w:eastAsia="Calibri" w:hAnsi="Calibri" w:cs="Calibri"/>
        </w:rPr>
        <w:t>. Esto implica leer cada componente individual (base, placa, pantalla, tapa, etc.) que conforma una consola específica, junto con sus características y cantidades requeridas. Esta lectura detallada de cada SKU es esencial para generar los tokens individuales necesarios para la subsiguiente solicitud de materias primas y para orquestar los procesos de ensamblaje de manera precisa y acorde a la configuración de cada consola.</w:t>
      </w:r>
    </w:p>
    <w:p w14:paraId="2BCD67E4" w14:textId="5EF6B906" w:rsidR="42916352" w:rsidRDefault="42916352" w:rsidP="42916352">
      <w:pPr>
        <w:jc w:val="both"/>
      </w:pPr>
    </w:p>
    <w:p w14:paraId="0C880487" w14:textId="77777777" w:rsidR="00001C84" w:rsidRDefault="42916352" w:rsidP="00001C84">
      <w:pPr>
        <w:keepNext/>
        <w:jc w:val="center"/>
      </w:pPr>
      <w:r>
        <w:rPr>
          <w:noProof/>
        </w:rPr>
        <w:drawing>
          <wp:inline distT="0" distB="0" distL="0" distR="0" wp14:anchorId="75EF8AB7" wp14:editId="5D56E753">
            <wp:extent cx="1499076" cy="2190056"/>
            <wp:effectExtent l="0" t="0" r="0" b="0"/>
            <wp:docPr id="948097802" name="Picture 94809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097802"/>
                    <pic:cNvPicPr/>
                  </pic:nvPicPr>
                  <pic:blipFill>
                    <a:blip r:embed="rId23">
                      <a:extLst>
                        <a:ext uri="{28A0092B-C50C-407E-A947-70E740481C1C}">
                          <a14:useLocalDpi xmlns:a14="http://schemas.microsoft.com/office/drawing/2010/main" val="0"/>
                        </a:ext>
                      </a:extLst>
                    </a:blip>
                    <a:stretch>
                      <a:fillRect/>
                    </a:stretch>
                  </pic:blipFill>
                  <pic:spPr>
                    <a:xfrm>
                      <a:off x="0" y="0"/>
                      <a:ext cx="1499076" cy="2190056"/>
                    </a:xfrm>
                    <a:prstGeom prst="rect">
                      <a:avLst/>
                    </a:prstGeom>
                  </pic:spPr>
                </pic:pic>
              </a:graphicData>
            </a:graphic>
          </wp:inline>
        </w:drawing>
      </w:r>
    </w:p>
    <w:p w14:paraId="592266DD" w14:textId="3E8E3C94" w:rsidR="00926027" w:rsidRDefault="00001C84" w:rsidP="00001C84">
      <w:pPr>
        <w:pStyle w:val="Descripcin"/>
        <w:jc w:val="center"/>
      </w:pPr>
      <w:bookmarkStart w:id="144" w:name="_Toc200490543"/>
      <w:bookmarkStart w:id="145" w:name="_Toc200491030"/>
      <w:r>
        <w:t xml:space="preserve">Figura </w:t>
      </w:r>
      <w:r w:rsidR="00214F6D">
        <w:t>1</w:t>
      </w:r>
      <w:r w:rsidR="00C06825">
        <w:t>7</w:t>
      </w:r>
      <w:fldSimple w:instr=" SEQ Figura \* ARABIC "/>
      <w:r>
        <w:t xml:space="preserve"> </w:t>
      </w:r>
      <w:del w:id="146" w:author="Microsoft Word" w:date="2025-06-10T23:36:00Z" w16du:dateUtc="2025-06-10T21:36:00Z">
        <w:r>
          <w:delText>–</w:delText>
        </w:r>
      </w:del>
      <w:ins w:id="147" w:author="Microsoft Word" w:date="2025-06-10T23:36:00Z" w16du:dateUtc="2025-06-10T21:36:00Z">
        <w:r w:rsidR="00CD30A6">
          <w:t>-</w:t>
        </w:r>
      </w:ins>
      <w:r>
        <w:t xml:space="preserve"> Processs Flow de los AGVs</w:t>
      </w:r>
      <w:bookmarkEnd w:id="144"/>
      <w:bookmarkEnd w:id="145"/>
    </w:p>
    <w:p w14:paraId="01429DCD" w14:textId="77777777" w:rsidR="00001C84" w:rsidRDefault="42916352" w:rsidP="00001C84">
      <w:pPr>
        <w:keepNext/>
        <w:jc w:val="center"/>
      </w:pPr>
      <w:r>
        <w:rPr>
          <w:noProof/>
        </w:rPr>
        <w:lastRenderedPageBreak/>
        <w:drawing>
          <wp:inline distT="0" distB="0" distL="0" distR="0" wp14:anchorId="334950FC" wp14:editId="3B3A3F3B">
            <wp:extent cx="1552816" cy="2423502"/>
            <wp:effectExtent l="0" t="0" r="0" b="0"/>
            <wp:docPr id="1157713257" name="Picture 115771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713257"/>
                    <pic:cNvPicPr/>
                  </pic:nvPicPr>
                  <pic:blipFill>
                    <a:blip r:embed="rId24">
                      <a:extLst>
                        <a:ext uri="{28A0092B-C50C-407E-A947-70E740481C1C}">
                          <a14:useLocalDpi xmlns:a14="http://schemas.microsoft.com/office/drawing/2010/main" val="0"/>
                        </a:ext>
                      </a:extLst>
                    </a:blip>
                    <a:stretch>
                      <a:fillRect/>
                    </a:stretch>
                  </pic:blipFill>
                  <pic:spPr>
                    <a:xfrm>
                      <a:off x="0" y="0"/>
                      <a:ext cx="1552816" cy="2423502"/>
                    </a:xfrm>
                    <a:prstGeom prst="rect">
                      <a:avLst/>
                    </a:prstGeom>
                  </pic:spPr>
                </pic:pic>
              </a:graphicData>
            </a:graphic>
          </wp:inline>
        </w:drawing>
      </w:r>
    </w:p>
    <w:p w14:paraId="66AF5EEF" w14:textId="2986162B" w:rsidR="42916352" w:rsidRDefault="00001C84" w:rsidP="00001C84">
      <w:pPr>
        <w:pStyle w:val="Descripcin"/>
        <w:jc w:val="center"/>
      </w:pPr>
      <w:bookmarkStart w:id="148" w:name="_Toc200490544"/>
      <w:bookmarkStart w:id="149" w:name="_Toc200491031"/>
      <w:r>
        <w:t xml:space="preserve">Figura </w:t>
      </w:r>
      <w:fldSimple w:instr=" SEQ Figura \* ARABIC "/>
      <w:r>
        <w:t xml:space="preserve"> </w:t>
      </w:r>
      <w:r w:rsidR="00C06825">
        <w:t xml:space="preserve">18 </w:t>
      </w:r>
      <w:del w:id="150" w:author="Microsoft Word" w:date="2025-06-10T23:36:00Z" w16du:dateUtc="2025-06-10T21:36:00Z">
        <w:r>
          <w:delText>–</w:delText>
        </w:r>
      </w:del>
      <w:ins w:id="151" w:author="Microsoft Word" w:date="2025-06-10T23:36:00Z" w16du:dateUtc="2025-06-10T21:36:00Z">
        <w:r w:rsidR="00CD30A6">
          <w:t>-</w:t>
        </w:r>
      </w:ins>
      <w:r>
        <w:t xml:space="preserve"> Process Flow de los AGVs</w:t>
      </w:r>
      <w:bookmarkEnd w:id="148"/>
      <w:bookmarkEnd w:id="149"/>
    </w:p>
    <w:p w14:paraId="177FB7D6" w14:textId="4A5AA2BC" w:rsidR="42916352" w:rsidRDefault="42916352" w:rsidP="42916352">
      <w:pPr>
        <w:jc w:val="both"/>
      </w:pPr>
    </w:p>
    <w:p w14:paraId="0F3B2681" w14:textId="5FAF3C93" w:rsidR="42916352" w:rsidRDefault="2B61D87B" w:rsidP="2B61D87B">
      <w:pPr>
        <w:spacing w:before="240" w:after="240"/>
        <w:jc w:val="both"/>
      </w:pPr>
      <w:r w:rsidRPr="2B61D87B">
        <w:rPr>
          <w:rFonts w:ascii="Calibri" w:eastAsia="Calibri" w:hAnsi="Calibri" w:cs="Calibri"/>
        </w:rPr>
        <w:t xml:space="preserve">Los </w:t>
      </w:r>
      <w:r w:rsidRPr="2B61D87B">
        <w:rPr>
          <w:rFonts w:ascii="Calibri" w:eastAsia="Calibri" w:hAnsi="Calibri" w:cs="Calibri"/>
          <w:b/>
          <w:bCs/>
        </w:rPr>
        <w:t>Vehículos Autónomos Guiados (AGVs)</w:t>
      </w:r>
      <w:r w:rsidRPr="2B61D87B">
        <w:rPr>
          <w:rFonts w:ascii="Calibri" w:eastAsia="Calibri" w:hAnsi="Calibri" w:cs="Calibri"/>
        </w:rPr>
        <w:t xml:space="preserve"> son los encargados de la logística interna, asegurando el flujo continuo de materiales entre almacenes y estaciones de ensamblaje. La lógica que gobierna su comportamiento y la asignación de tareas se implementa mediante un </w:t>
      </w:r>
      <w:r w:rsidRPr="2B61D87B">
        <w:rPr>
          <w:rFonts w:ascii="Calibri" w:eastAsia="Calibri" w:hAnsi="Calibri" w:cs="Calibri"/>
          <w:b/>
          <w:bCs/>
        </w:rPr>
        <w:t>Process Flow</w:t>
      </w:r>
      <w:r w:rsidRPr="2B61D87B">
        <w:rPr>
          <w:rFonts w:ascii="Calibri" w:eastAsia="Calibri" w:hAnsi="Calibri" w:cs="Calibri"/>
        </w:rPr>
        <w:t xml:space="preserve"> específico, diseñado para optimizar sus rutas y operaciones.</w:t>
      </w:r>
    </w:p>
    <w:p w14:paraId="1BE1FF27" w14:textId="5E90607B" w:rsidR="42916352" w:rsidRDefault="2B61D87B" w:rsidP="2B61D87B">
      <w:pPr>
        <w:spacing w:before="240" w:after="240"/>
        <w:jc w:val="both"/>
      </w:pPr>
      <w:r w:rsidRPr="2B61D87B">
        <w:rPr>
          <w:rFonts w:ascii="Calibri" w:eastAsia="Calibri" w:hAnsi="Calibri" w:cs="Calibri"/>
        </w:rPr>
        <w:t>El ciclo de una tarea de AGV se estructura en los siguientes pasos, orquestados por el sistema de agentes inteligentes:</w:t>
      </w:r>
    </w:p>
    <w:p w14:paraId="08A613D6" w14:textId="233710FD" w:rsidR="42916352" w:rsidRDefault="2B61D87B" w:rsidP="008F49B8">
      <w:pPr>
        <w:pStyle w:val="Prrafodelista"/>
        <w:numPr>
          <w:ilvl w:val="0"/>
          <w:numId w:val="42"/>
        </w:numPr>
        <w:spacing w:after="0"/>
        <w:jc w:val="both"/>
        <w:rPr>
          <w:rFonts w:ascii="Calibri" w:eastAsia="Calibri" w:hAnsi="Calibri" w:cs="Calibri"/>
        </w:rPr>
      </w:pPr>
      <w:r w:rsidRPr="2B61D87B">
        <w:rPr>
          <w:rFonts w:ascii="Calibri" w:eastAsia="Calibri" w:hAnsi="Calibri" w:cs="Calibri"/>
          <w:b/>
          <w:bCs/>
        </w:rPr>
        <w:t>Adquisición del Recurso AGV:</w:t>
      </w:r>
      <w:r w:rsidRPr="2B61D87B">
        <w:rPr>
          <w:rFonts w:ascii="Calibri" w:eastAsia="Calibri" w:hAnsi="Calibri" w:cs="Calibri"/>
        </w:rPr>
        <w:t xml:space="preserve"> Cuando una nueva necesidad de transporte surge (ej., un pedido de materia prima o un producto terminado listo para ser movido), el sistema busca un </w:t>
      </w:r>
      <w:r w:rsidRPr="2B61D87B">
        <w:rPr>
          <w:rFonts w:ascii="Calibri" w:eastAsia="Calibri" w:hAnsi="Calibri" w:cs="Calibri"/>
          <w:b/>
          <w:bCs/>
        </w:rPr>
        <w:t>AGV disponible</w:t>
      </w:r>
      <w:r w:rsidRPr="2B61D87B">
        <w:rPr>
          <w:rFonts w:ascii="Calibri" w:eastAsia="Calibri" w:hAnsi="Calibri" w:cs="Calibri"/>
        </w:rPr>
        <w:t xml:space="preserve"> para adquirirlo como recurso. La selección del AGV puede basarse en criterios de proximidad, disponibilidad de batería o prioridades de tarea, reflejando el comportamiento de un </w:t>
      </w:r>
      <w:r w:rsidRPr="2B61D87B">
        <w:rPr>
          <w:rFonts w:ascii="Calibri" w:eastAsia="Calibri" w:hAnsi="Calibri" w:cs="Calibri"/>
          <w:b/>
          <w:bCs/>
        </w:rPr>
        <w:t>agente inteligente</w:t>
      </w:r>
      <w:r w:rsidRPr="2B61D87B">
        <w:rPr>
          <w:rFonts w:ascii="Calibri" w:eastAsia="Calibri" w:hAnsi="Calibri" w:cs="Calibri"/>
        </w:rPr>
        <w:t xml:space="preserve"> que optimiza su asignación.</w:t>
      </w:r>
    </w:p>
    <w:p w14:paraId="47688E51" w14:textId="4EAD86BF" w:rsidR="42916352" w:rsidRDefault="2B61D87B" w:rsidP="008F49B8">
      <w:pPr>
        <w:pStyle w:val="Prrafodelista"/>
        <w:numPr>
          <w:ilvl w:val="0"/>
          <w:numId w:val="42"/>
        </w:numPr>
        <w:spacing w:after="0"/>
        <w:jc w:val="both"/>
        <w:rPr>
          <w:rFonts w:ascii="Calibri" w:eastAsia="Calibri" w:hAnsi="Calibri" w:cs="Calibri"/>
        </w:rPr>
      </w:pPr>
      <w:r w:rsidRPr="2B61D87B">
        <w:rPr>
          <w:rFonts w:ascii="Calibri" w:eastAsia="Calibri" w:hAnsi="Calibri" w:cs="Calibri"/>
          <w:b/>
          <w:bCs/>
        </w:rPr>
        <w:t>Generación y Estructuración de la Tarea:</w:t>
      </w:r>
      <w:r w:rsidRPr="2B61D87B">
        <w:rPr>
          <w:rFonts w:ascii="Calibri" w:eastAsia="Calibri" w:hAnsi="Calibri" w:cs="Calibri"/>
        </w:rPr>
        <w:t xml:space="preserve"> Una vez que un AGV ha sido asignado, se genera y estructura una </w:t>
      </w:r>
      <w:r w:rsidRPr="2B61D87B">
        <w:rPr>
          <w:rFonts w:ascii="Calibri" w:eastAsia="Calibri" w:hAnsi="Calibri" w:cs="Calibri"/>
          <w:b/>
          <w:bCs/>
        </w:rPr>
        <w:t>tarea de transporte</w:t>
      </w:r>
      <w:r w:rsidRPr="2B61D87B">
        <w:rPr>
          <w:rFonts w:ascii="Calibri" w:eastAsia="Calibri" w:hAnsi="Calibri" w:cs="Calibri"/>
        </w:rPr>
        <w:t xml:space="preserve"> específica. Esta tarea define con precisión la secuencia de acciones que el AGV debe seguir para cumplir con el pedido.</w:t>
      </w:r>
    </w:p>
    <w:p w14:paraId="64101E3C" w14:textId="3863827D" w:rsidR="42916352" w:rsidRDefault="2B61D87B" w:rsidP="008F49B8">
      <w:pPr>
        <w:pStyle w:val="Prrafodelista"/>
        <w:numPr>
          <w:ilvl w:val="0"/>
          <w:numId w:val="42"/>
        </w:numPr>
        <w:spacing w:after="0"/>
        <w:jc w:val="both"/>
        <w:rPr>
          <w:rFonts w:ascii="Calibri" w:eastAsia="Calibri" w:hAnsi="Calibri" w:cs="Calibri"/>
        </w:rPr>
      </w:pPr>
      <w:r w:rsidRPr="2B61D87B">
        <w:rPr>
          <w:rFonts w:ascii="Calibri" w:eastAsia="Calibri" w:hAnsi="Calibri" w:cs="Calibri"/>
          <w:b/>
          <w:bCs/>
        </w:rPr>
        <w:t>Movimiento al Origen (Ir al Rack/Fuente):</w:t>
      </w:r>
      <w:r w:rsidRPr="2B61D87B">
        <w:rPr>
          <w:rFonts w:ascii="Calibri" w:eastAsia="Calibri" w:hAnsi="Calibri" w:cs="Calibri"/>
        </w:rPr>
        <w:t xml:space="preserve"> El AGV inicia su ruta dirigiéndose al </w:t>
      </w:r>
      <w:r w:rsidRPr="2B61D87B">
        <w:rPr>
          <w:rFonts w:ascii="Calibri" w:eastAsia="Calibri" w:hAnsi="Calibri" w:cs="Calibri"/>
          <w:b/>
          <w:bCs/>
        </w:rPr>
        <w:t>punto de origen</w:t>
      </w:r>
      <w:r w:rsidRPr="2B61D87B">
        <w:rPr>
          <w:rFonts w:ascii="Calibri" w:eastAsia="Calibri" w:hAnsi="Calibri" w:cs="Calibri"/>
        </w:rPr>
        <w:t xml:space="preserve"> del ítem. Si se trata de materias primas, se moverá al rack o ubicación específica en el almacén de materias primas donde se encuentra el componente requerido. Si es un producto terminado, irá a la estación donde se completó el ensamblaje.</w:t>
      </w:r>
    </w:p>
    <w:p w14:paraId="31B40657" w14:textId="51771927" w:rsidR="42916352" w:rsidRDefault="2B61D87B" w:rsidP="008F49B8">
      <w:pPr>
        <w:pStyle w:val="Prrafodelista"/>
        <w:numPr>
          <w:ilvl w:val="0"/>
          <w:numId w:val="42"/>
        </w:numPr>
        <w:spacing w:after="0"/>
        <w:jc w:val="both"/>
        <w:rPr>
          <w:rFonts w:ascii="Calibri" w:eastAsia="Calibri" w:hAnsi="Calibri" w:cs="Calibri"/>
        </w:rPr>
      </w:pPr>
      <w:r w:rsidRPr="2B61D87B">
        <w:rPr>
          <w:rFonts w:ascii="Calibri" w:eastAsia="Calibri" w:hAnsi="Calibri" w:cs="Calibri"/>
          <w:b/>
          <w:bCs/>
        </w:rPr>
        <w:t>Recogida del Ítem (Coger el Ítem):</w:t>
      </w:r>
      <w:r w:rsidRPr="2B61D87B">
        <w:rPr>
          <w:rFonts w:ascii="Calibri" w:eastAsia="Calibri" w:hAnsi="Calibri" w:cs="Calibri"/>
        </w:rPr>
        <w:t xml:space="preserve"> Al llegar al origen, el AGV realiza la operación de </w:t>
      </w:r>
      <w:r w:rsidRPr="2B61D87B">
        <w:rPr>
          <w:rFonts w:ascii="Calibri" w:eastAsia="Calibri" w:hAnsi="Calibri" w:cs="Calibri"/>
          <w:b/>
          <w:bCs/>
        </w:rPr>
        <w:t>recogida del ítem</w:t>
      </w:r>
      <w:r w:rsidRPr="2B61D87B">
        <w:rPr>
          <w:rFonts w:ascii="Calibri" w:eastAsia="Calibri" w:hAnsi="Calibri" w:cs="Calibri"/>
        </w:rPr>
        <w:t>. Este paso puede implicar la interacción con una lista de inventario para registrar la salida del material o la activación de un puerto de carga.</w:t>
      </w:r>
    </w:p>
    <w:p w14:paraId="4C0792AF" w14:textId="26E56D5B" w:rsidR="42916352" w:rsidRDefault="2B61D87B" w:rsidP="008F49B8">
      <w:pPr>
        <w:pStyle w:val="Prrafodelista"/>
        <w:numPr>
          <w:ilvl w:val="0"/>
          <w:numId w:val="42"/>
        </w:numPr>
        <w:spacing w:after="0"/>
        <w:jc w:val="both"/>
        <w:rPr>
          <w:rFonts w:ascii="Calibri" w:eastAsia="Calibri" w:hAnsi="Calibri" w:cs="Calibri"/>
        </w:rPr>
      </w:pPr>
      <w:r w:rsidRPr="2B61D87B">
        <w:rPr>
          <w:rFonts w:ascii="Calibri" w:eastAsia="Calibri" w:hAnsi="Calibri" w:cs="Calibri"/>
          <w:b/>
          <w:bCs/>
        </w:rPr>
        <w:t>Movimiento al Destino (Ir al Destino):</w:t>
      </w:r>
      <w:r w:rsidRPr="2B61D87B">
        <w:rPr>
          <w:rFonts w:ascii="Calibri" w:eastAsia="Calibri" w:hAnsi="Calibri" w:cs="Calibri"/>
        </w:rPr>
        <w:t xml:space="preserve"> Con el ítem a bordo, el AGV calcula y sigue la </w:t>
      </w:r>
      <w:r w:rsidRPr="2B61D87B">
        <w:rPr>
          <w:rFonts w:ascii="Calibri" w:eastAsia="Calibri" w:hAnsi="Calibri" w:cs="Calibri"/>
          <w:b/>
          <w:bCs/>
        </w:rPr>
        <w:t>ruta más eficiente</w:t>
      </w:r>
      <w:r w:rsidRPr="2B61D87B">
        <w:rPr>
          <w:rFonts w:ascii="Calibri" w:eastAsia="Calibri" w:hAnsi="Calibri" w:cs="Calibri"/>
        </w:rPr>
        <w:t xml:space="preserve"> (utilizando algoritmos de enrutamiento optimizados como A* en Flexsim) hasta su destino. Este destino puede ser una estación de ensamblaje, una cola de espera o el almacén de producto acabado.</w:t>
      </w:r>
    </w:p>
    <w:p w14:paraId="20901138" w14:textId="03FEB242" w:rsidR="42916352" w:rsidRDefault="2B61D87B" w:rsidP="008F49B8">
      <w:pPr>
        <w:pStyle w:val="Prrafodelista"/>
        <w:numPr>
          <w:ilvl w:val="0"/>
          <w:numId w:val="42"/>
        </w:numPr>
        <w:spacing w:after="0"/>
        <w:jc w:val="both"/>
        <w:rPr>
          <w:rFonts w:ascii="Calibri" w:eastAsia="Calibri" w:hAnsi="Calibri" w:cs="Calibri"/>
        </w:rPr>
      </w:pPr>
      <w:r w:rsidRPr="2B61D87B">
        <w:rPr>
          <w:rFonts w:ascii="Calibri" w:eastAsia="Calibri" w:hAnsi="Calibri" w:cs="Calibri"/>
          <w:b/>
          <w:bCs/>
        </w:rPr>
        <w:t>Entrega del Ítem (Dejar el Ítem):</w:t>
      </w:r>
      <w:r w:rsidRPr="2B61D87B">
        <w:rPr>
          <w:rFonts w:ascii="Calibri" w:eastAsia="Calibri" w:hAnsi="Calibri" w:cs="Calibri"/>
        </w:rPr>
        <w:t xml:space="preserve"> Una vez en el destino, el AGV procede a </w:t>
      </w:r>
      <w:r w:rsidRPr="2B61D87B">
        <w:rPr>
          <w:rFonts w:ascii="Calibri" w:eastAsia="Calibri" w:hAnsi="Calibri" w:cs="Calibri"/>
          <w:b/>
          <w:bCs/>
        </w:rPr>
        <w:t>depositar el ítem</w:t>
      </w:r>
      <w:r w:rsidRPr="2B61D87B">
        <w:rPr>
          <w:rFonts w:ascii="Calibri" w:eastAsia="Calibri" w:hAnsi="Calibri" w:cs="Calibri"/>
        </w:rPr>
        <w:t>. Esta acción puede implicar la transferencia del objeto a una cola de entrada de un procesador o su ubicación en un slot específico dentro del almacén de producto terminado, notificando al sistema la finalización de la entrega.</w:t>
      </w:r>
    </w:p>
    <w:p w14:paraId="12B63A97" w14:textId="6DD4D3E8" w:rsidR="42916352" w:rsidRDefault="42916352" w:rsidP="42916352">
      <w:pPr>
        <w:jc w:val="both"/>
      </w:pPr>
    </w:p>
    <w:p w14:paraId="0F4E7C6F" w14:textId="2643DF0C" w:rsidR="42916352" w:rsidRDefault="2B61D87B" w:rsidP="2B61D87B">
      <w:pPr>
        <w:pStyle w:val="Ttulo5"/>
      </w:pPr>
      <w:r>
        <w:t>Gestión de las líneas de producción</w:t>
      </w:r>
    </w:p>
    <w:p w14:paraId="65205764" w14:textId="77777777" w:rsidR="00001C84" w:rsidRDefault="42916352" w:rsidP="00001C84">
      <w:pPr>
        <w:keepNext/>
        <w:jc w:val="center"/>
      </w:pPr>
      <w:r>
        <w:rPr>
          <w:noProof/>
        </w:rPr>
        <w:drawing>
          <wp:inline distT="0" distB="0" distL="0" distR="0" wp14:anchorId="526FFF15" wp14:editId="6D32C26A">
            <wp:extent cx="4768453" cy="4238625"/>
            <wp:effectExtent l="0" t="0" r="0" b="0"/>
            <wp:docPr id="1642637658" name="Picture 164263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68453" cy="4238625"/>
                    </a:xfrm>
                    <a:prstGeom prst="rect">
                      <a:avLst/>
                    </a:prstGeom>
                  </pic:spPr>
                </pic:pic>
              </a:graphicData>
            </a:graphic>
          </wp:inline>
        </w:drawing>
      </w:r>
    </w:p>
    <w:p w14:paraId="4F628CFE" w14:textId="310AB6DE" w:rsidR="42916352" w:rsidRDefault="00001C84" w:rsidP="00001C84">
      <w:pPr>
        <w:pStyle w:val="Descripcin"/>
        <w:jc w:val="center"/>
      </w:pPr>
      <w:bookmarkStart w:id="152" w:name="_Toc200490545"/>
      <w:bookmarkStart w:id="153" w:name="_Toc200491032"/>
      <w:r>
        <w:t xml:space="preserve">Figura </w:t>
      </w:r>
      <w:r w:rsidR="00C06825">
        <w:t xml:space="preserve">19 </w:t>
      </w:r>
      <w:fldSimple w:instr=" SEQ Figura \* ARABIC "/>
      <w:r>
        <w:t xml:space="preserve"> </w:t>
      </w:r>
      <w:del w:id="154" w:author="Microsoft Word" w:date="2025-06-10T23:36:00Z" w16du:dateUtc="2025-06-10T21:36:00Z">
        <w:r>
          <w:delText>–</w:delText>
        </w:r>
      </w:del>
      <w:ins w:id="155" w:author="Microsoft Word" w:date="2025-06-10T23:36:00Z" w16du:dateUtc="2025-06-10T21:36:00Z">
        <w:r w:rsidR="00CD30A6">
          <w:t>-</w:t>
        </w:r>
      </w:ins>
      <w:r>
        <w:t xml:space="preserve"> Process Flow de los ensamblajes</w:t>
      </w:r>
      <w:bookmarkEnd w:id="152"/>
      <w:bookmarkEnd w:id="153"/>
    </w:p>
    <w:p w14:paraId="74097934" w14:textId="144F4372" w:rsidR="42916352" w:rsidRDefault="2B61D87B" w:rsidP="2B61D87B">
      <w:pPr>
        <w:spacing w:before="240" w:after="240"/>
        <w:jc w:val="both"/>
      </w:pPr>
      <w:r w:rsidRPr="2B61D87B">
        <w:rPr>
          <w:rFonts w:ascii="Calibri" w:eastAsia="Calibri" w:hAnsi="Calibri" w:cs="Calibri"/>
        </w:rPr>
        <w:t xml:space="preserve">La </w:t>
      </w:r>
      <w:r w:rsidRPr="2B61D87B">
        <w:rPr>
          <w:rFonts w:ascii="Calibri" w:eastAsia="Calibri" w:hAnsi="Calibri" w:cs="Calibri"/>
          <w:b/>
          <w:bCs/>
        </w:rPr>
        <w:t>gestión de los procesos de ensamblaje</w:t>
      </w:r>
      <w:r w:rsidRPr="2B61D87B">
        <w:rPr>
          <w:rFonts w:ascii="Calibri" w:eastAsia="Calibri" w:hAnsi="Calibri" w:cs="Calibri"/>
        </w:rPr>
        <w:t xml:space="preserve"> es uno de los </w:t>
      </w:r>
      <w:r w:rsidRPr="2B61D87B">
        <w:rPr>
          <w:rFonts w:ascii="Calibri" w:eastAsia="Calibri" w:hAnsi="Calibri" w:cs="Calibri"/>
          <w:b/>
          <w:bCs/>
        </w:rPr>
        <w:t>Process Flow</w:t>
      </w:r>
      <w:r w:rsidRPr="2B61D87B">
        <w:rPr>
          <w:rFonts w:ascii="Calibri" w:eastAsia="Calibri" w:hAnsi="Calibri" w:cs="Calibri"/>
        </w:rPr>
        <w:t xml:space="preserve"> más complejos y críticos, ya que coordina la asignación de tareas, la gestión de recursos y la ejecución de las operaciones de fabricación. Este diagrama es el responsable de asegurar que los componentes correctos lleguen a la estación adecuada en el momento preciso.</w:t>
      </w:r>
    </w:p>
    <w:p w14:paraId="6166C7AC" w14:textId="72E00229" w:rsidR="42916352" w:rsidRDefault="2B61D87B" w:rsidP="2B61D87B">
      <w:pPr>
        <w:spacing w:before="240" w:after="240"/>
        <w:jc w:val="both"/>
      </w:pPr>
      <w:r w:rsidRPr="2B61D87B">
        <w:rPr>
          <w:rFonts w:ascii="Calibri" w:eastAsia="Calibri" w:hAnsi="Calibri" w:cs="Calibri"/>
        </w:rPr>
        <w:t>La lógica implementada para gestionar los procesos de ensamblaje sigue los siguientes pasos:</w:t>
      </w:r>
    </w:p>
    <w:p w14:paraId="4ADC18DD" w14:textId="5D95C95E" w:rsidR="42916352" w:rsidRDefault="2B61D87B" w:rsidP="008F49B8">
      <w:pPr>
        <w:pStyle w:val="Prrafodelista"/>
        <w:numPr>
          <w:ilvl w:val="0"/>
          <w:numId w:val="33"/>
        </w:numPr>
        <w:spacing w:after="0"/>
        <w:jc w:val="both"/>
        <w:rPr>
          <w:rFonts w:ascii="Calibri" w:eastAsia="Calibri" w:hAnsi="Calibri" w:cs="Calibri"/>
        </w:rPr>
      </w:pPr>
      <w:r w:rsidRPr="2B61D87B">
        <w:rPr>
          <w:rFonts w:ascii="Calibri" w:eastAsia="Calibri" w:hAnsi="Calibri" w:cs="Calibri"/>
          <w:b/>
          <w:bCs/>
        </w:rPr>
        <w:t>Selección y Asignación de Área de Proceso Disponible:</w:t>
      </w:r>
      <w:r w:rsidRPr="2B61D87B">
        <w:rPr>
          <w:rFonts w:ascii="Calibri" w:eastAsia="Calibri" w:hAnsi="Calibri" w:cs="Calibri"/>
        </w:rPr>
        <w:t xml:space="preserve"> Cuando un nuevo pedido de ensamblaje o un lote de componentes está listo, el sistema identifica y selecciona un área</w:t>
      </w:r>
      <w:r w:rsidRPr="2B61D87B">
        <w:rPr>
          <w:rFonts w:ascii="Calibri" w:eastAsia="Calibri" w:hAnsi="Calibri" w:cs="Calibri"/>
          <w:b/>
          <w:bCs/>
        </w:rPr>
        <w:t xml:space="preserve"> de proceso (o estación de ensamblaje) que esté libre</w:t>
      </w:r>
      <w:r w:rsidRPr="2B61D87B">
        <w:rPr>
          <w:rFonts w:ascii="Calibri" w:eastAsia="Calibri" w:hAnsi="Calibri" w:cs="Calibri"/>
        </w:rPr>
        <w:t>. Esta selección se realiza dinámicamente, optimizando la carga de trabajo y evitando cuellos de botella en la planta. La capacidad de identificar una estación libre y asignarle una tarea refleja la inteligencia del sistema para adaptarse al estado en tiempo real de la fábrica.</w:t>
      </w:r>
    </w:p>
    <w:p w14:paraId="2732FBA1" w14:textId="4422C063" w:rsidR="42916352" w:rsidRDefault="2B61D87B" w:rsidP="008F49B8">
      <w:pPr>
        <w:pStyle w:val="Prrafodelista"/>
        <w:numPr>
          <w:ilvl w:val="0"/>
          <w:numId w:val="33"/>
        </w:numPr>
        <w:spacing w:after="0"/>
        <w:jc w:val="both"/>
        <w:rPr>
          <w:rFonts w:ascii="Calibri" w:eastAsia="Calibri" w:hAnsi="Calibri" w:cs="Calibri"/>
        </w:rPr>
      </w:pPr>
      <w:r w:rsidRPr="2B61D87B">
        <w:rPr>
          <w:rFonts w:ascii="Calibri" w:eastAsia="Calibri" w:hAnsi="Calibri" w:cs="Calibri"/>
          <w:b/>
          <w:bCs/>
        </w:rPr>
        <w:t>Asignación de Recursos Específicos:</w:t>
      </w:r>
      <w:r w:rsidRPr="2B61D87B">
        <w:rPr>
          <w:rFonts w:ascii="Calibri" w:eastAsia="Calibri" w:hAnsi="Calibri" w:cs="Calibri"/>
        </w:rPr>
        <w:t xml:space="preserve"> Una vez que el área de proceso ha sido asignada, el Process Flow procede a seleccionar los </w:t>
      </w:r>
      <w:r w:rsidRPr="2B61D87B">
        <w:rPr>
          <w:rFonts w:ascii="Calibri" w:eastAsia="Calibri" w:hAnsi="Calibri" w:cs="Calibri"/>
          <w:b/>
          <w:bCs/>
        </w:rPr>
        <w:t>tokens</w:t>
      </w:r>
      <w:r w:rsidRPr="2B61D87B">
        <w:rPr>
          <w:rFonts w:ascii="Calibri" w:eastAsia="Calibri" w:hAnsi="Calibri" w:cs="Calibri"/>
        </w:rPr>
        <w:t xml:space="preserve"> correspondientes que representan los recursos necesarios para esa operación. Esto incluye la asignación de </w:t>
      </w:r>
      <w:r w:rsidRPr="2B61D87B">
        <w:rPr>
          <w:rFonts w:ascii="Calibri" w:eastAsia="Calibri" w:hAnsi="Calibri" w:cs="Calibri"/>
          <w:b/>
          <w:bCs/>
        </w:rPr>
        <w:t>robots industriales</w:t>
      </w:r>
      <w:r w:rsidRPr="2B61D87B">
        <w:rPr>
          <w:rFonts w:ascii="Calibri" w:eastAsia="Calibri" w:hAnsi="Calibri" w:cs="Calibri"/>
        </w:rPr>
        <w:t xml:space="preserve"> (simulados como procesadores o recursos en Flexsim) y otros equipos específicos del área de ensamblaje. La correcta asignación asegura que la estación cuenta con todo lo necesario para iniciar su tarea.</w:t>
      </w:r>
    </w:p>
    <w:p w14:paraId="58C42544" w14:textId="7D15E120" w:rsidR="42916352" w:rsidRDefault="2B61D87B" w:rsidP="008F49B8">
      <w:pPr>
        <w:pStyle w:val="Prrafodelista"/>
        <w:numPr>
          <w:ilvl w:val="0"/>
          <w:numId w:val="33"/>
        </w:numPr>
        <w:spacing w:after="0"/>
        <w:jc w:val="both"/>
        <w:rPr>
          <w:rFonts w:ascii="Calibri" w:eastAsia="Calibri" w:hAnsi="Calibri" w:cs="Calibri"/>
        </w:rPr>
      </w:pPr>
      <w:r w:rsidRPr="2B61D87B">
        <w:rPr>
          <w:rFonts w:ascii="Calibri" w:eastAsia="Calibri" w:hAnsi="Calibri" w:cs="Calibri"/>
          <w:b/>
          <w:bCs/>
        </w:rPr>
        <w:lastRenderedPageBreak/>
        <w:t>Selección y Traslado de Componentes desde Listas:</w:t>
      </w:r>
      <w:r w:rsidRPr="2B61D87B">
        <w:rPr>
          <w:rFonts w:ascii="Calibri" w:eastAsia="Calibri" w:hAnsi="Calibri" w:cs="Calibri"/>
        </w:rPr>
        <w:t xml:space="preserve"> Se accede a las </w:t>
      </w:r>
      <w:r w:rsidRPr="2B61D87B">
        <w:rPr>
          <w:rFonts w:ascii="Calibri" w:eastAsia="Calibri" w:hAnsi="Calibri" w:cs="Calibri"/>
          <w:b/>
          <w:bCs/>
        </w:rPr>
        <w:t>listas de inventario de materias primas</w:t>
      </w:r>
      <w:r w:rsidRPr="2B61D87B">
        <w:rPr>
          <w:rFonts w:ascii="Calibri" w:eastAsia="Calibri" w:hAnsi="Calibri" w:cs="Calibri"/>
        </w:rPr>
        <w:t xml:space="preserve"> (previamente gestionadas en Process Flows anteriores) para seleccionar los diferentes elementos (base, placa, pantalla, tapa, etc.) necesarios para el ensamblaje de la consola. Una vez identificados, se coordina su </w:t>
      </w:r>
      <w:r w:rsidRPr="2B61D87B">
        <w:rPr>
          <w:rFonts w:ascii="Calibri" w:eastAsia="Calibri" w:hAnsi="Calibri" w:cs="Calibri"/>
          <w:b/>
          <w:bCs/>
        </w:rPr>
        <w:t>traslado desde los almacenes hasta los puntos de ensamblaje</w:t>
      </w:r>
      <w:r w:rsidRPr="2B61D87B">
        <w:rPr>
          <w:rFonts w:ascii="Calibri" w:eastAsia="Calibri" w:hAnsi="Calibri" w:cs="Calibri"/>
        </w:rPr>
        <w:t xml:space="preserve"> designados dentro del área de proceso seleccionada. Este paso implica la generación de solicitudes de transporte para los AGVs.</w:t>
      </w:r>
    </w:p>
    <w:p w14:paraId="279331F1" w14:textId="2DD227B7" w:rsidR="42916352" w:rsidRDefault="2B61D87B" w:rsidP="008F49B8">
      <w:pPr>
        <w:pStyle w:val="Prrafodelista"/>
        <w:numPr>
          <w:ilvl w:val="0"/>
          <w:numId w:val="33"/>
        </w:numPr>
        <w:spacing w:after="0"/>
        <w:jc w:val="both"/>
        <w:rPr>
          <w:rFonts w:ascii="Calibri" w:eastAsia="Calibri" w:hAnsi="Calibri" w:cs="Calibri"/>
        </w:rPr>
      </w:pPr>
      <w:r w:rsidRPr="2B61D87B">
        <w:rPr>
          <w:rFonts w:ascii="Calibri" w:eastAsia="Calibri" w:hAnsi="Calibri" w:cs="Calibri"/>
          <w:b/>
          <w:bCs/>
        </w:rPr>
        <w:t>Activación de AGVs para el Transporte de Componentes:</w:t>
      </w:r>
      <w:r w:rsidRPr="2B61D87B">
        <w:rPr>
          <w:rFonts w:ascii="Calibri" w:eastAsia="Calibri" w:hAnsi="Calibri" w:cs="Calibri"/>
        </w:rPr>
        <w:t xml:space="preserve"> Finalmente, para ejecutar el traslado físico de los componentes, el Process Flow activa la </w:t>
      </w:r>
      <w:r w:rsidRPr="2B61D87B">
        <w:rPr>
          <w:rFonts w:ascii="Calibri" w:eastAsia="Calibri" w:hAnsi="Calibri" w:cs="Calibri"/>
          <w:b/>
          <w:bCs/>
        </w:rPr>
        <w:t>lógica de tareas de los AGVs</w:t>
      </w:r>
      <w:r w:rsidRPr="2B61D87B">
        <w:rPr>
          <w:rFonts w:ascii="Calibri" w:eastAsia="Calibri" w:hAnsi="Calibri" w:cs="Calibri"/>
        </w:rPr>
        <w:t xml:space="preserve">. Se seleccionan los recursos de AGV disponibles y se les asignan las tareas específicas para </w:t>
      </w:r>
      <w:r w:rsidRPr="2B61D87B">
        <w:rPr>
          <w:rFonts w:ascii="Calibri" w:eastAsia="Calibri" w:hAnsi="Calibri" w:cs="Calibri"/>
          <w:b/>
          <w:bCs/>
        </w:rPr>
        <w:t>llevar los componentes desde su ubicación de almacenamiento hasta la estación de ensamblaje</w:t>
      </w:r>
      <w:r w:rsidRPr="2B61D87B">
        <w:rPr>
          <w:rFonts w:ascii="Calibri" w:eastAsia="Calibri" w:hAnsi="Calibri" w:cs="Calibri"/>
        </w:rPr>
        <w:t>. Una vez completado el ensamblaje, estos mismos AGVs (o una nueva asignación) serán los responsables de transportar el producto terminado al almacén final.</w:t>
      </w:r>
    </w:p>
    <w:p w14:paraId="02D2FE1D" w14:textId="1DC5E990" w:rsidR="42916352" w:rsidRDefault="42916352" w:rsidP="2B61D87B">
      <w:pPr>
        <w:jc w:val="both"/>
      </w:pPr>
    </w:p>
    <w:p w14:paraId="01ADA3D7" w14:textId="5DB423D8" w:rsidR="42916352" w:rsidRDefault="2B61D87B" w:rsidP="2B61D87B">
      <w:pPr>
        <w:pStyle w:val="Ttulo5"/>
      </w:pPr>
      <w:r>
        <w:t>ProcessFlow de los Processors</w:t>
      </w:r>
    </w:p>
    <w:p w14:paraId="42FFBB53" w14:textId="65BF6CE2" w:rsidR="42916352" w:rsidRDefault="42916352" w:rsidP="42916352">
      <w:pPr>
        <w:jc w:val="both"/>
      </w:pPr>
    </w:p>
    <w:p w14:paraId="3908DD01" w14:textId="032E8A59" w:rsidR="00E82D73" w:rsidRDefault="42916352" w:rsidP="00E82D73">
      <w:pPr>
        <w:keepNext/>
        <w:jc w:val="center"/>
      </w:pPr>
      <w:r>
        <w:rPr>
          <w:noProof/>
        </w:rPr>
        <w:drawing>
          <wp:inline distT="0" distB="0" distL="0" distR="0" wp14:anchorId="1AC609E4" wp14:editId="351492C7">
            <wp:extent cx="1574800" cy="2362200"/>
            <wp:effectExtent l="0" t="0" r="0" b="0"/>
            <wp:docPr id="1241915622" name="Picture 124191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9156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4800" cy="2362200"/>
                    </a:xfrm>
                    <a:prstGeom prst="rect">
                      <a:avLst/>
                    </a:prstGeom>
                  </pic:spPr>
                </pic:pic>
              </a:graphicData>
            </a:graphic>
          </wp:inline>
        </w:drawing>
      </w:r>
      <w:r w:rsidR="00E82D73" w:rsidRPr="00E82D73">
        <w:rPr>
          <w:b/>
          <w:bCs/>
          <w:sz w:val="72"/>
          <w:szCs w:val="72"/>
        </w:rPr>
        <w:t xml:space="preserve"> </w:t>
      </w:r>
      <w:r w:rsidR="00E82D73" w:rsidRPr="2B61D87B">
        <w:rPr>
          <w:b/>
          <w:bCs/>
          <w:sz w:val="72"/>
          <w:szCs w:val="72"/>
        </w:rPr>
        <w:t>X5</w:t>
      </w:r>
    </w:p>
    <w:p w14:paraId="0CAFCE17" w14:textId="77777777" w:rsidR="00E82D73" w:rsidRDefault="00E82D73" w:rsidP="00E82D73">
      <w:pPr>
        <w:keepNext/>
        <w:jc w:val="center"/>
      </w:pPr>
    </w:p>
    <w:p w14:paraId="24134C47" w14:textId="718C635B" w:rsidR="00CD6E3C" w:rsidRDefault="00E82D73" w:rsidP="00CD6E3C">
      <w:pPr>
        <w:pStyle w:val="Descripcin"/>
        <w:jc w:val="center"/>
      </w:pPr>
      <w:bookmarkStart w:id="156" w:name="_Toc200490546"/>
      <w:bookmarkStart w:id="157" w:name="_Toc200491033"/>
      <w:r>
        <w:t xml:space="preserve">Figura </w:t>
      </w:r>
      <w:fldSimple w:instr=" SEQ Figura \* ARABIC "/>
      <w:r>
        <w:t xml:space="preserve"> </w:t>
      </w:r>
      <w:r w:rsidR="00C06825">
        <w:t xml:space="preserve">20 - </w:t>
      </w:r>
      <w:r>
        <w:t xml:space="preserve"> Process Flow de los Procesos</w:t>
      </w:r>
      <w:bookmarkEnd w:id="156"/>
      <w:bookmarkEnd w:id="157"/>
    </w:p>
    <w:p w14:paraId="20A19EBA" w14:textId="20D1C39A" w:rsidR="42916352" w:rsidRDefault="2B61D87B" w:rsidP="2B61D87B">
      <w:pPr>
        <w:spacing w:before="240" w:after="240"/>
        <w:jc w:val="both"/>
      </w:pPr>
      <w:r w:rsidRPr="2B61D87B">
        <w:rPr>
          <w:rFonts w:ascii="Calibri" w:eastAsia="Calibri" w:hAnsi="Calibri" w:cs="Calibri"/>
        </w:rPr>
        <w:t xml:space="preserve">Para gestionar la entrada y preparación de los componentes en cada estación de ensamblaje (Processor), se ha diseñado un </w:t>
      </w:r>
      <w:r w:rsidRPr="2B61D87B">
        <w:rPr>
          <w:rFonts w:ascii="Calibri" w:eastAsia="Calibri" w:hAnsi="Calibri" w:cs="Calibri"/>
          <w:b/>
          <w:bCs/>
        </w:rPr>
        <w:t>Process Flow específico y de bajo nivel</w:t>
      </w:r>
      <w:r w:rsidRPr="2B61D87B">
        <w:rPr>
          <w:rFonts w:ascii="Calibri" w:eastAsia="Calibri" w:hAnsi="Calibri" w:cs="Calibri"/>
        </w:rPr>
        <w:t xml:space="preserve"> integrado directamente en la lógica de cada uno de estos elementos. Este micro-proceso se activa cada vez que una caja o lote de materias primas llega a la estación, asegurando que los componentes individuales estén listos para el ensamblaje.</w:t>
      </w:r>
    </w:p>
    <w:p w14:paraId="387FF090" w14:textId="0F80FF85" w:rsidR="42916352" w:rsidRDefault="2B61D87B" w:rsidP="2B61D87B">
      <w:pPr>
        <w:spacing w:before="240" w:after="240"/>
        <w:jc w:val="both"/>
      </w:pPr>
      <w:r w:rsidRPr="2B61D87B">
        <w:rPr>
          <w:rFonts w:ascii="Calibri" w:eastAsia="Calibri" w:hAnsi="Calibri" w:cs="Calibri"/>
        </w:rPr>
        <w:t>La secuencia de operaciones dentro de este Process Flow de preparación es la siguiente:</w:t>
      </w:r>
    </w:p>
    <w:p w14:paraId="6206AFF7" w14:textId="4C0BDCC9" w:rsidR="42916352" w:rsidRDefault="2B61D87B" w:rsidP="008F49B8">
      <w:pPr>
        <w:pStyle w:val="Prrafodelista"/>
        <w:numPr>
          <w:ilvl w:val="0"/>
          <w:numId w:val="32"/>
        </w:numPr>
        <w:spacing w:after="0"/>
        <w:jc w:val="both"/>
        <w:rPr>
          <w:rFonts w:ascii="Calibri" w:eastAsia="Calibri" w:hAnsi="Calibri" w:cs="Calibri"/>
        </w:rPr>
      </w:pPr>
      <w:r w:rsidRPr="2B61D87B">
        <w:rPr>
          <w:rFonts w:ascii="Calibri" w:eastAsia="Calibri" w:hAnsi="Calibri" w:cs="Calibri"/>
          <w:b/>
          <w:bCs/>
        </w:rPr>
        <w:t>Recepción de Lote/Caja:</w:t>
      </w:r>
      <w:r w:rsidRPr="2B61D87B">
        <w:rPr>
          <w:rFonts w:ascii="Calibri" w:eastAsia="Calibri" w:hAnsi="Calibri" w:cs="Calibri"/>
        </w:rPr>
        <w:t xml:space="preserve"> El Process Flow se inicia cuando un AGV deposita una caja o un contenedor con los componentes preensamblados (ej., bases, placas, pantallas, tapas) en la entrada del Processor.</w:t>
      </w:r>
    </w:p>
    <w:p w14:paraId="3DF0B545" w14:textId="2BE3E950" w:rsidR="42916352" w:rsidRDefault="2B61D87B" w:rsidP="008F49B8">
      <w:pPr>
        <w:pStyle w:val="Prrafodelista"/>
        <w:numPr>
          <w:ilvl w:val="0"/>
          <w:numId w:val="32"/>
        </w:numPr>
        <w:spacing w:after="0"/>
        <w:jc w:val="both"/>
        <w:rPr>
          <w:rFonts w:ascii="Calibri" w:eastAsia="Calibri" w:hAnsi="Calibri" w:cs="Calibri"/>
        </w:rPr>
      </w:pPr>
      <w:r w:rsidRPr="2B61D87B">
        <w:rPr>
          <w:rFonts w:ascii="Calibri" w:eastAsia="Calibri" w:hAnsi="Calibri" w:cs="Calibri"/>
          <w:b/>
          <w:bCs/>
        </w:rPr>
        <w:t>Extracción de Elementos:</w:t>
      </w:r>
      <w:r w:rsidRPr="2B61D87B">
        <w:rPr>
          <w:rFonts w:ascii="Calibri" w:eastAsia="Calibri" w:hAnsi="Calibri" w:cs="Calibri"/>
        </w:rPr>
        <w:t xml:space="preserve"> Una vez recibida la caja, el sistema simula la </w:t>
      </w:r>
      <w:r w:rsidRPr="2B61D87B">
        <w:rPr>
          <w:rFonts w:ascii="Calibri" w:eastAsia="Calibri" w:hAnsi="Calibri" w:cs="Calibri"/>
          <w:b/>
          <w:bCs/>
        </w:rPr>
        <w:t>extracción de un número predefinido de elementos</w:t>
      </w:r>
      <w:r w:rsidRPr="2B61D87B">
        <w:rPr>
          <w:rFonts w:ascii="Calibri" w:eastAsia="Calibri" w:hAnsi="Calibri" w:cs="Calibri"/>
        </w:rPr>
        <w:t xml:space="preserve"> de su interior (en este caso, </w:t>
      </w:r>
      <w:r w:rsidRPr="2B61D87B">
        <w:rPr>
          <w:rFonts w:ascii="Calibri" w:eastAsia="Calibri" w:hAnsi="Calibri" w:cs="Calibri"/>
          <w:b/>
          <w:bCs/>
        </w:rPr>
        <w:t>20 unidades</w:t>
      </w:r>
      <w:r w:rsidRPr="2B61D87B">
        <w:rPr>
          <w:rFonts w:ascii="Calibri" w:eastAsia="Calibri" w:hAnsi="Calibri" w:cs="Calibri"/>
        </w:rPr>
        <w:t xml:space="preserve">). Esto </w:t>
      </w:r>
      <w:r w:rsidRPr="2B61D87B">
        <w:rPr>
          <w:rFonts w:ascii="Calibri" w:eastAsia="Calibri" w:hAnsi="Calibri" w:cs="Calibri"/>
        </w:rPr>
        <w:lastRenderedPageBreak/>
        <w:t>representa la operación de desempacado o preparación de un lote para el proceso de ensamblaje inmediato.</w:t>
      </w:r>
    </w:p>
    <w:p w14:paraId="09492759" w14:textId="69F48311" w:rsidR="42916352" w:rsidRDefault="2B61D87B" w:rsidP="008F49B8">
      <w:pPr>
        <w:pStyle w:val="Prrafodelista"/>
        <w:numPr>
          <w:ilvl w:val="0"/>
          <w:numId w:val="32"/>
        </w:numPr>
        <w:spacing w:after="0"/>
        <w:jc w:val="both"/>
        <w:rPr>
          <w:rFonts w:ascii="Calibri" w:eastAsia="Calibri" w:hAnsi="Calibri" w:cs="Calibri"/>
        </w:rPr>
      </w:pPr>
      <w:r w:rsidRPr="2B61D87B">
        <w:rPr>
          <w:rFonts w:ascii="Calibri" w:eastAsia="Calibri" w:hAnsi="Calibri" w:cs="Calibri"/>
          <w:b/>
          <w:bCs/>
        </w:rPr>
        <w:t>Generación de Tokens Individuales:</w:t>
      </w:r>
      <w:r w:rsidRPr="2B61D87B">
        <w:rPr>
          <w:rFonts w:ascii="Calibri" w:eastAsia="Calibri" w:hAnsi="Calibri" w:cs="Calibri"/>
        </w:rPr>
        <w:t xml:space="preserve"> Por cada elemento extraído de la caja, se </w:t>
      </w:r>
      <w:r w:rsidRPr="2B61D87B">
        <w:rPr>
          <w:rFonts w:ascii="Calibri" w:eastAsia="Calibri" w:hAnsi="Calibri" w:cs="Calibri"/>
          <w:b/>
          <w:bCs/>
        </w:rPr>
        <w:t>crea un token individual</w:t>
      </w:r>
      <w:r w:rsidRPr="2B61D87B">
        <w:rPr>
          <w:rFonts w:ascii="Calibri" w:eastAsia="Calibri" w:hAnsi="Calibri" w:cs="Calibri"/>
        </w:rPr>
        <w:t xml:space="preserve"> dentro de este Process Flow. Cada token representa una única pieza que será procesada a continuación.</w:t>
      </w:r>
    </w:p>
    <w:p w14:paraId="4CDDCCA8" w14:textId="3CF2E956" w:rsidR="42916352" w:rsidRDefault="2B61D87B" w:rsidP="008F49B8">
      <w:pPr>
        <w:pStyle w:val="Prrafodelista"/>
        <w:numPr>
          <w:ilvl w:val="0"/>
          <w:numId w:val="32"/>
        </w:numPr>
        <w:spacing w:after="0"/>
        <w:jc w:val="both"/>
        <w:rPr>
          <w:rFonts w:ascii="Calibri" w:eastAsia="Calibri" w:hAnsi="Calibri" w:cs="Calibri"/>
        </w:rPr>
      </w:pPr>
      <w:r w:rsidRPr="2B61D87B">
        <w:rPr>
          <w:rFonts w:ascii="Calibri" w:eastAsia="Calibri" w:hAnsi="Calibri" w:cs="Calibri"/>
          <w:b/>
          <w:bCs/>
        </w:rPr>
        <w:t>Creación de Objetos 3D y Vinculación:</w:t>
      </w:r>
      <w:r w:rsidRPr="2B61D87B">
        <w:rPr>
          <w:rFonts w:ascii="Calibri" w:eastAsia="Calibri" w:hAnsi="Calibri" w:cs="Calibri"/>
        </w:rPr>
        <w:t xml:space="preserve"> A cada uno de estos tokens se le </w:t>
      </w:r>
      <w:r w:rsidRPr="2B61D87B">
        <w:rPr>
          <w:rFonts w:ascii="Calibri" w:eastAsia="Calibri" w:hAnsi="Calibri" w:cs="Calibri"/>
          <w:b/>
          <w:bCs/>
        </w:rPr>
        <w:t>asigna y vincula un objeto 3D</w:t>
      </w:r>
      <w:r w:rsidRPr="2B61D87B">
        <w:rPr>
          <w:rFonts w:ascii="Calibri" w:eastAsia="Calibri" w:hAnsi="Calibri" w:cs="Calibri"/>
        </w:rPr>
        <w:t xml:space="preserve"> correspondiente al componente (ej., una base de videoconsola, una pantalla). Estos objetos 3D son las representaciones visuales y manipulables de los ítems que se moverán y ensamblarán dentro del Processor en la simulación.</w:t>
      </w:r>
    </w:p>
    <w:p w14:paraId="167E8F22" w14:textId="369D5C03" w:rsidR="42916352" w:rsidRDefault="2B61D87B" w:rsidP="008F49B8">
      <w:pPr>
        <w:pStyle w:val="Prrafodelista"/>
        <w:numPr>
          <w:ilvl w:val="0"/>
          <w:numId w:val="32"/>
        </w:numPr>
        <w:spacing w:after="0"/>
        <w:jc w:val="both"/>
        <w:rPr>
          <w:rFonts w:ascii="Calibri" w:eastAsia="Calibri" w:hAnsi="Calibri" w:cs="Calibri"/>
        </w:rPr>
      </w:pPr>
      <w:r w:rsidRPr="2B61D87B">
        <w:rPr>
          <w:rFonts w:ascii="Calibri" w:eastAsia="Calibri" w:hAnsi="Calibri" w:cs="Calibri"/>
          <w:b/>
          <w:bCs/>
        </w:rPr>
        <w:t>Paso a la Lógica de Ensamblaje:</w:t>
      </w:r>
      <w:r w:rsidRPr="2B61D87B">
        <w:rPr>
          <w:rFonts w:ascii="Calibri" w:eastAsia="Calibri" w:hAnsi="Calibri" w:cs="Calibri"/>
        </w:rPr>
        <w:t xml:space="preserve"> Una vez que los 20 elementos han sido transformados en sus respectivos tokens y objetos 3D, estos están listos para ser procesados por la lógica interna del Processor o por otros Process Flows de ensamblaje que coordinen los robots industriales y los sistemas de visión artificial.</w:t>
      </w:r>
    </w:p>
    <w:p w14:paraId="416AF1A2" w14:textId="30FBEAF8" w:rsidR="42916352" w:rsidRDefault="42916352" w:rsidP="2B61D87B">
      <w:pPr>
        <w:jc w:val="both"/>
      </w:pPr>
    </w:p>
    <w:p w14:paraId="6C87A48F" w14:textId="5EDFFEEB" w:rsidR="42916352" w:rsidRDefault="2B61D87B" w:rsidP="2B61D87B">
      <w:pPr>
        <w:pStyle w:val="Ttulo3"/>
        <w:rPr>
          <w:sz w:val="32"/>
          <w:szCs w:val="32"/>
        </w:rPr>
      </w:pPr>
      <w:bookmarkStart w:id="158" w:name="_Toc734064591"/>
      <w:r w:rsidRPr="77265CEC">
        <w:rPr>
          <w:sz w:val="28"/>
          <w:szCs w:val="28"/>
        </w:rPr>
        <w:t>Descripción de FlexScripts</w:t>
      </w:r>
      <w:bookmarkEnd w:id="158"/>
    </w:p>
    <w:p w14:paraId="72648676" w14:textId="2AAF2621" w:rsidR="42916352" w:rsidRDefault="2B61D87B" w:rsidP="42916352">
      <w:pPr>
        <w:jc w:val="both"/>
        <w:rPr>
          <w:rFonts w:ascii="Calibri" w:eastAsia="Calibri" w:hAnsi="Calibri" w:cs="Calibri"/>
        </w:rPr>
      </w:pPr>
      <w:r w:rsidRPr="2B61D87B">
        <w:rPr>
          <w:rFonts w:ascii="Calibri" w:eastAsia="Calibri" w:hAnsi="Calibri" w:cs="Calibri"/>
        </w:rPr>
        <w:t xml:space="preserve">Además de la lógica implementada mediante </w:t>
      </w:r>
      <w:r w:rsidRPr="2B61D87B">
        <w:rPr>
          <w:rFonts w:ascii="Calibri" w:eastAsia="Calibri" w:hAnsi="Calibri" w:cs="Calibri"/>
          <w:b/>
          <w:bCs/>
        </w:rPr>
        <w:t>Process Flow</w:t>
      </w:r>
      <w:r w:rsidRPr="2B61D87B">
        <w:rPr>
          <w:rFonts w:ascii="Calibri" w:eastAsia="Calibri" w:hAnsi="Calibri" w:cs="Calibri"/>
        </w:rPr>
        <w:t xml:space="preserve">, el proyecto FAIN utiliza </w:t>
      </w:r>
      <w:r w:rsidRPr="2B61D87B">
        <w:rPr>
          <w:rFonts w:ascii="Calibri" w:eastAsia="Calibri" w:hAnsi="Calibri" w:cs="Calibri"/>
          <w:b/>
          <w:bCs/>
        </w:rPr>
        <w:t>FlexScript</w:t>
      </w:r>
      <w:r w:rsidRPr="2B61D87B">
        <w:rPr>
          <w:rFonts w:ascii="Calibri" w:eastAsia="Calibri" w:hAnsi="Calibri" w:cs="Calibri"/>
        </w:rPr>
        <w:t xml:space="preserve"> para funcionalidades específicas que requieren un control más granular o una interacción directa con las propiedades de los objetos. </w:t>
      </w:r>
    </w:p>
    <w:p w14:paraId="47A0A10A" w14:textId="11CABCCB" w:rsidR="42916352" w:rsidRDefault="2B61D87B" w:rsidP="2B61D87B">
      <w:pPr>
        <w:pStyle w:val="Ttulo5"/>
      </w:pPr>
      <w:r>
        <w:t>Asignación del Slot</w:t>
      </w:r>
    </w:p>
    <w:p w14:paraId="57B3E4F7" w14:textId="77777777" w:rsidR="00AB3FB3" w:rsidRDefault="42916352" w:rsidP="00AB3FB3">
      <w:pPr>
        <w:keepNext/>
        <w:jc w:val="center"/>
      </w:pPr>
      <w:r>
        <w:rPr>
          <w:noProof/>
        </w:rPr>
        <w:drawing>
          <wp:inline distT="0" distB="0" distL="0" distR="0" wp14:anchorId="03A56261" wp14:editId="796ACC2C">
            <wp:extent cx="4667318" cy="1578033"/>
            <wp:effectExtent l="0" t="0" r="0" b="0"/>
            <wp:docPr id="812413654" name="Picture 81241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7054" t="16260" r="6525" b="16666"/>
                    <a:stretch>
                      <a:fillRect/>
                    </a:stretch>
                  </pic:blipFill>
                  <pic:spPr>
                    <a:xfrm>
                      <a:off x="0" y="0"/>
                      <a:ext cx="4667318" cy="1578033"/>
                    </a:xfrm>
                    <a:prstGeom prst="rect">
                      <a:avLst/>
                    </a:prstGeom>
                  </pic:spPr>
                </pic:pic>
              </a:graphicData>
            </a:graphic>
          </wp:inline>
        </w:drawing>
      </w:r>
    </w:p>
    <w:p w14:paraId="4B6F2AE9" w14:textId="0DCE9620" w:rsidR="42916352" w:rsidRDefault="00AB3FB3" w:rsidP="00AB3FB3">
      <w:pPr>
        <w:pStyle w:val="Descripcin"/>
        <w:jc w:val="center"/>
      </w:pPr>
      <w:bookmarkStart w:id="159" w:name="_Toc200490547"/>
      <w:bookmarkStart w:id="160" w:name="_Toc200491034"/>
      <w:r>
        <w:t xml:space="preserve">Figura </w:t>
      </w:r>
      <w:fldSimple w:instr=" SEQ Figura \* ARABIC "/>
      <w:r w:rsidR="00C06825">
        <w:t>21 -</w:t>
      </w:r>
      <w:r>
        <w:t xml:space="preserve"> Asignación del Slot</w:t>
      </w:r>
      <w:bookmarkEnd w:id="159"/>
      <w:bookmarkEnd w:id="160"/>
    </w:p>
    <w:p w14:paraId="2D638D7E" w14:textId="2491EBE5" w:rsidR="42916352" w:rsidRDefault="2B61D87B" w:rsidP="2B61D87B">
      <w:pPr>
        <w:spacing w:before="240" w:after="240"/>
        <w:jc w:val="both"/>
      </w:pPr>
      <w:r w:rsidRPr="2B61D87B">
        <w:rPr>
          <w:rFonts w:ascii="Calibri" w:eastAsia="Calibri" w:hAnsi="Calibri" w:cs="Calibri"/>
          <w:b/>
          <w:bCs/>
        </w:rPr>
        <w:t>Explicación del Script:</w:t>
      </w:r>
    </w:p>
    <w:p w14:paraId="2FB140E7" w14:textId="1C74255C" w:rsidR="42916352" w:rsidRDefault="2B61D87B" w:rsidP="008F49B8">
      <w:pPr>
        <w:pStyle w:val="Prrafodelista"/>
        <w:numPr>
          <w:ilvl w:val="0"/>
          <w:numId w:val="31"/>
        </w:numPr>
        <w:spacing w:after="0"/>
        <w:jc w:val="both"/>
        <w:rPr>
          <w:rFonts w:ascii="Calibri" w:eastAsia="Calibri" w:hAnsi="Calibri" w:cs="Calibri"/>
        </w:rPr>
      </w:pPr>
      <w:r w:rsidRPr="2B61D87B">
        <w:rPr>
          <w:rFonts w:ascii="Calibri" w:eastAsia="Calibri" w:hAnsi="Calibri" w:cs="Calibri"/>
          <w:b/>
          <w:bCs/>
        </w:rPr>
        <w:t>Parámetros de Entrada:</w:t>
      </w:r>
      <w:r w:rsidRPr="2B61D87B">
        <w:rPr>
          <w:rFonts w:ascii="Calibri" w:eastAsia="Calibri" w:hAnsi="Calibri" w:cs="Calibri"/>
        </w:rPr>
        <w:t xml:space="preserve"> El script recibe como parámetros </w:t>
      </w:r>
      <w:r w:rsidRPr="2B61D87B">
        <w:rPr>
          <w:rFonts w:ascii="Consolas" w:eastAsia="Consolas" w:hAnsi="Consolas" w:cs="Consolas"/>
        </w:rPr>
        <w:t>current</w:t>
      </w:r>
      <w:r w:rsidRPr="2B61D87B">
        <w:rPr>
          <w:rFonts w:ascii="Calibri" w:eastAsia="Calibri" w:hAnsi="Calibri" w:cs="Calibri"/>
        </w:rPr>
        <w:t xml:space="preserve"> (el objeto que ejecuta la actividad), </w:t>
      </w:r>
      <w:r w:rsidRPr="2B61D87B">
        <w:rPr>
          <w:rFonts w:ascii="Consolas" w:eastAsia="Consolas" w:hAnsi="Consolas" w:cs="Consolas"/>
        </w:rPr>
        <w:t>activity</w:t>
      </w:r>
      <w:r w:rsidRPr="2B61D87B">
        <w:rPr>
          <w:rFonts w:ascii="Calibri" w:eastAsia="Calibri" w:hAnsi="Calibri" w:cs="Calibri"/>
        </w:rPr>
        <w:t xml:space="preserve"> (la actividad del Process Flow que lo invoca) y </w:t>
      </w:r>
      <w:r w:rsidRPr="2B61D87B">
        <w:rPr>
          <w:rFonts w:ascii="Consolas" w:eastAsia="Consolas" w:hAnsi="Consolas" w:cs="Consolas"/>
        </w:rPr>
        <w:t>token</w:t>
      </w:r>
      <w:r w:rsidRPr="2B61D87B">
        <w:rPr>
          <w:rFonts w:ascii="Calibri" w:eastAsia="Calibri" w:hAnsi="Calibri" w:cs="Calibri"/>
        </w:rPr>
        <w:t xml:space="preserve"> (el token que está siendo procesado, el cual contiene la información del ítem y del slot).</w:t>
      </w:r>
    </w:p>
    <w:p w14:paraId="590CD403" w14:textId="45A611B0" w:rsidR="42916352" w:rsidRDefault="2B61D87B" w:rsidP="008F49B8">
      <w:pPr>
        <w:pStyle w:val="Prrafodelista"/>
        <w:numPr>
          <w:ilvl w:val="0"/>
          <w:numId w:val="31"/>
        </w:numPr>
        <w:spacing w:after="0"/>
        <w:jc w:val="both"/>
        <w:rPr>
          <w:rFonts w:ascii="Calibri" w:eastAsia="Calibri" w:hAnsi="Calibri" w:cs="Calibri"/>
        </w:rPr>
      </w:pPr>
      <w:r w:rsidRPr="2B61D87B">
        <w:rPr>
          <w:rFonts w:ascii="Calibri" w:eastAsia="Calibri" w:hAnsi="Calibri" w:cs="Calibri"/>
          <w:b/>
          <w:bCs/>
        </w:rPr>
        <w:t>Acceso al Ítem y al Slot:</w:t>
      </w:r>
      <w:r w:rsidRPr="2B61D87B">
        <w:rPr>
          <w:rFonts w:ascii="Calibri" w:eastAsia="Calibri" w:hAnsi="Calibri" w:cs="Calibri"/>
        </w:rPr>
        <w:t xml:space="preserve"> La línea clave </w:t>
      </w:r>
      <w:r w:rsidRPr="2B61D87B">
        <w:rPr>
          <w:rFonts w:ascii="Consolas" w:eastAsia="Consolas" w:hAnsi="Consolas" w:cs="Consolas"/>
        </w:rPr>
        <w:t>Storage.Item item = Storage.Item(token.Item);</w:t>
      </w:r>
      <w:r w:rsidRPr="2B61D87B">
        <w:rPr>
          <w:rFonts w:ascii="Calibri" w:eastAsia="Calibri" w:hAnsi="Calibri" w:cs="Calibri"/>
        </w:rPr>
        <w:t xml:space="preserve"> recupera la referencia al objeto del ítem físico (por ejemplo, una base de videoconsola) a partir de la información almacenada en el </w:t>
      </w:r>
      <w:r w:rsidRPr="2B61D87B">
        <w:rPr>
          <w:rFonts w:ascii="Consolas" w:eastAsia="Consolas" w:hAnsi="Consolas" w:cs="Consolas"/>
        </w:rPr>
        <w:t>token</w:t>
      </w:r>
      <w:r w:rsidRPr="2B61D87B">
        <w:rPr>
          <w:rFonts w:ascii="Calibri" w:eastAsia="Calibri" w:hAnsi="Calibri" w:cs="Calibri"/>
        </w:rPr>
        <w:t>.</w:t>
      </w:r>
    </w:p>
    <w:p w14:paraId="2339E7FA" w14:textId="45D2F208" w:rsidR="42916352" w:rsidRDefault="2B61D87B" w:rsidP="008F49B8">
      <w:pPr>
        <w:pStyle w:val="Prrafodelista"/>
        <w:numPr>
          <w:ilvl w:val="0"/>
          <w:numId w:val="31"/>
        </w:numPr>
        <w:spacing w:after="0"/>
        <w:jc w:val="both"/>
        <w:rPr>
          <w:rFonts w:ascii="Calibri" w:eastAsia="Calibri" w:hAnsi="Calibri" w:cs="Calibri"/>
        </w:rPr>
      </w:pPr>
      <w:r w:rsidRPr="2B61D87B">
        <w:rPr>
          <w:rFonts w:ascii="Calibri" w:eastAsia="Calibri" w:hAnsi="Calibri" w:cs="Calibri"/>
          <w:b/>
          <w:bCs/>
        </w:rPr>
        <w:t>Asignación de Slot:</w:t>
      </w:r>
      <w:r w:rsidRPr="2B61D87B">
        <w:rPr>
          <w:rFonts w:ascii="Calibri" w:eastAsia="Calibri" w:hAnsi="Calibri" w:cs="Calibri"/>
        </w:rPr>
        <w:t xml:space="preserve"> La línea </w:t>
      </w:r>
      <w:r w:rsidRPr="2B61D87B">
        <w:rPr>
          <w:rFonts w:ascii="Consolas" w:eastAsia="Consolas" w:hAnsi="Consolas" w:cs="Consolas"/>
        </w:rPr>
        <w:t>item.assignedSlot = token.Slot;</w:t>
      </w:r>
      <w:r w:rsidRPr="2B61D87B">
        <w:rPr>
          <w:rFonts w:ascii="Calibri" w:eastAsia="Calibri" w:hAnsi="Calibri" w:cs="Calibri"/>
        </w:rPr>
        <w:t xml:space="preserve"> es el núcleo del script. Toma el valor del slot deseado, que también está almacenado como una etiqueta en el </w:t>
      </w:r>
      <w:r w:rsidRPr="2B61D87B">
        <w:rPr>
          <w:rFonts w:ascii="Consolas" w:eastAsia="Consolas" w:hAnsi="Consolas" w:cs="Consolas"/>
        </w:rPr>
        <w:t>token</w:t>
      </w:r>
      <w:r w:rsidRPr="2B61D87B">
        <w:rPr>
          <w:rFonts w:ascii="Calibri" w:eastAsia="Calibri" w:hAnsi="Calibri" w:cs="Calibri"/>
        </w:rPr>
        <w:t xml:space="preserve"> (</w:t>
      </w:r>
      <w:r w:rsidRPr="2B61D87B">
        <w:rPr>
          <w:rFonts w:ascii="Consolas" w:eastAsia="Consolas" w:hAnsi="Consolas" w:cs="Consolas"/>
        </w:rPr>
        <w:t>token.Slot</w:t>
      </w:r>
      <w:r w:rsidRPr="2B61D87B">
        <w:rPr>
          <w:rFonts w:ascii="Calibri" w:eastAsia="Calibri" w:hAnsi="Calibri" w:cs="Calibri"/>
        </w:rPr>
        <w:t xml:space="preserve">), y lo asigna directamente a la propiedad </w:t>
      </w:r>
      <w:r w:rsidRPr="2B61D87B">
        <w:rPr>
          <w:rFonts w:ascii="Consolas" w:eastAsia="Consolas" w:hAnsi="Consolas" w:cs="Consolas"/>
        </w:rPr>
        <w:t>assignedSlot</w:t>
      </w:r>
      <w:r w:rsidRPr="2B61D87B">
        <w:rPr>
          <w:rFonts w:ascii="Calibri" w:eastAsia="Calibri" w:hAnsi="Calibri" w:cs="Calibri"/>
        </w:rPr>
        <w:t xml:space="preserve"> del ítem. Esto vincula el ítem físico a una ubicación específica en un objeto de almacenamiento (como un rack o un almacén definido por slots) dentro de Flexsim.</w:t>
      </w:r>
    </w:p>
    <w:p w14:paraId="7B28159C" w14:textId="4114D93C" w:rsidR="42916352" w:rsidRDefault="42916352" w:rsidP="42916352">
      <w:pPr>
        <w:jc w:val="both"/>
      </w:pPr>
    </w:p>
    <w:p w14:paraId="3ED73784" w14:textId="30B1B8BF" w:rsidR="42916352" w:rsidRDefault="44E0B745" w:rsidP="0449195D">
      <w:pPr>
        <w:pStyle w:val="Ttulo5"/>
      </w:pPr>
      <w:r>
        <w:lastRenderedPageBreak/>
        <w:t>Trasformación de la tabla de pedidos</w:t>
      </w:r>
    </w:p>
    <w:p w14:paraId="61E89794" w14:textId="77777777" w:rsidR="00AB3FB3" w:rsidRDefault="0449195D" w:rsidP="00AB3FB3">
      <w:pPr>
        <w:keepNext/>
        <w:jc w:val="center"/>
      </w:pPr>
      <w:r>
        <w:rPr>
          <w:noProof/>
        </w:rPr>
        <w:drawing>
          <wp:inline distT="0" distB="0" distL="0" distR="0" wp14:anchorId="1E2CB792" wp14:editId="43D2649E">
            <wp:extent cx="3607159" cy="2124136"/>
            <wp:effectExtent l="0" t="0" r="0" b="0"/>
            <wp:docPr id="430051102" name="Picture 43005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l="8641" t="13527" r="8994" b="13527"/>
                    <a:stretch>
                      <a:fillRect/>
                    </a:stretch>
                  </pic:blipFill>
                  <pic:spPr>
                    <a:xfrm>
                      <a:off x="0" y="0"/>
                      <a:ext cx="3607159" cy="2124136"/>
                    </a:xfrm>
                    <a:prstGeom prst="rect">
                      <a:avLst/>
                    </a:prstGeom>
                  </pic:spPr>
                </pic:pic>
              </a:graphicData>
            </a:graphic>
          </wp:inline>
        </w:drawing>
      </w:r>
    </w:p>
    <w:p w14:paraId="6F829227" w14:textId="52599C09" w:rsidR="44E0B745" w:rsidRDefault="00AB3FB3" w:rsidP="00AB3FB3">
      <w:pPr>
        <w:pStyle w:val="Descripcin"/>
        <w:jc w:val="center"/>
      </w:pPr>
      <w:bookmarkStart w:id="161" w:name="_Toc200490548"/>
      <w:bookmarkStart w:id="162" w:name="_Toc200491035"/>
      <w:r>
        <w:t xml:space="preserve">Figura </w:t>
      </w:r>
      <w:r w:rsidR="00C06825">
        <w:t>22</w:t>
      </w:r>
      <w:fldSimple w:instr=" SEQ Figura \* ARABIC "/>
      <w:r w:rsidR="00C06825">
        <w:t xml:space="preserve"> - </w:t>
      </w:r>
      <w:r>
        <w:t xml:space="preserve"> Transformación tabla de pedidos</w:t>
      </w:r>
      <w:bookmarkEnd w:id="161"/>
      <w:bookmarkEnd w:id="162"/>
    </w:p>
    <w:p w14:paraId="287C5D46" w14:textId="29AFC2FC" w:rsidR="4AA617FE" w:rsidRDefault="4AA617FE" w:rsidP="4AA617FE">
      <w:pPr>
        <w:spacing w:before="240" w:after="240"/>
        <w:jc w:val="both"/>
      </w:pPr>
      <w:r w:rsidRPr="4AA617FE">
        <w:rPr>
          <w:rFonts w:ascii="Calibri" w:eastAsia="Calibri" w:hAnsi="Calibri" w:cs="Calibri"/>
          <w:b/>
          <w:bCs/>
        </w:rPr>
        <w:t>Explicación del Script:</w:t>
      </w:r>
    </w:p>
    <w:p w14:paraId="340ACB73" w14:textId="6BA553B1" w:rsidR="4AA617FE" w:rsidRDefault="4AA617FE" w:rsidP="008F49B8">
      <w:pPr>
        <w:pStyle w:val="Prrafodelista"/>
        <w:numPr>
          <w:ilvl w:val="0"/>
          <w:numId w:val="45"/>
        </w:numPr>
        <w:spacing w:after="0"/>
        <w:jc w:val="both"/>
        <w:rPr>
          <w:rFonts w:ascii="Calibri" w:eastAsia="Calibri" w:hAnsi="Calibri" w:cs="Calibri"/>
        </w:rPr>
      </w:pPr>
      <w:r w:rsidRPr="4AA617FE">
        <w:rPr>
          <w:rFonts w:ascii="Calibri" w:eastAsia="Calibri" w:hAnsi="Calibri" w:cs="Calibri"/>
          <w:b/>
          <w:bCs/>
        </w:rPr>
        <w:t>Parámetros de Entrada:</w:t>
      </w:r>
      <w:r w:rsidRPr="4AA617FE">
        <w:rPr>
          <w:rFonts w:ascii="Calibri" w:eastAsia="Calibri" w:hAnsi="Calibri" w:cs="Calibri"/>
        </w:rPr>
        <w:t xml:space="preserve"> Al igual que en otros FlexScripts, este recibe los parámetros </w:t>
      </w:r>
      <w:r w:rsidRPr="4AA617FE">
        <w:rPr>
          <w:rFonts w:ascii="Consolas" w:eastAsia="Consolas" w:hAnsi="Consolas" w:cs="Consolas"/>
        </w:rPr>
        <w:t>current</w:t>
      </w:r>
      <w:r w:rsidRPr="4AA617FE">
        <w:rPr>
          <w:rFonts w:ascii="Calibri" w:eastAsia="Calibri" w:hAnsi="Calibri" w:cs="Calibri"/>
        </w:rPr>
        <w:t xml:space="preserve"> (objeto actual), </w:t>
      </w:r>
      <w:r w:rsidRPr="4AA617FE">
        <w:rPr>
          <w:rFonts w:ascii="Consolas" w:eastAsia="Consolas" w:hAnsi="Consolas" w:cs="Consolas"/>
        </w:rPr>
        <w:t>activity</w:t>
      </w:r>
      <w:r w:rsidRPr="4AA617FE">
        <w:rPr>
          <w:rFonts w:ascii="Calibri" w:eastAsia="Calibri" w:hAnsi="Calibri" w:cs="Calibri"/>
        </w:rPr>
        <w:t xml:space="preserve"> (actividad del Process Flow) y </w:t>
      </w:r>
      <w:r w:rsidRPr="4AA617FE">
        <w:rPr>
          <w:rFonts w:ascii="Consolas" w:eastAsia="Consolas" w:hAnsi="Consolas" w:cs="Consolas"/>
        </w:rPr>
        <w:t>token</w:t>
      </w:r>
      <w:r w:rsidRPr="4AA617FE">
        <w:rPr>
          <w:rFonts w:ascii="Calibri" w:eastAsia="Calibri" w:hAnsi="Calibri" w:cs="Calibri"/>
        </w:rPr>
        <w:t xml:space="preserve"> (token en procesamiento).</w:t>
      </w:r>
    </w:p>
    <w:p w14:paraId="361BD1C7" w14:textId="4959D1B6" w:rsidR="4AA617FE" w:rsidRDefault="4AA617FE" w:rsidP="008F49B8">
      <w:pPr>
        <w:pStyle w:val="Prrafodelista"/>
        <w:numPr>
          <w:ilvl w:val="0"/>
          <w:numId w:val="45"/>
        </w:numPr>
        <w:spacing w:after="0"/>
        <w:jc w:val="both"/>
        <w:rPr>
          <w:rFonts w:ascii="Calibri" w:eastAsia="Calibri" w:hAnsi="Calibri" w:cs="Calibri"/>
        </w:rPr>
      </w:pPr>
      <w:r w:rsidRPr="4AA617FE">
        <w:rPr>
          <w:rFonts w:ascii="Calibri" w:eastAsia="Calibri" w:hAnsi="Calibri" w:cs="Calibri"/>
          <w:b/>
          <w:bCs/>
        </w:rPr>
        <w:t>Consulta de la Tabla de Historial de Pedidos:</w:t>
      </w:r>
      <w:r w:rsidRPr="4AA617FE">
        <w:rPr>
          <w:rFonts w:ascii="Calibri" w:eastAsia="Calibri" w:hAnsi="Calibri" w:cs="Calibri"/>
        </w:rPr>
        <w:t xml:space="preserve"> La línea central es </w:t>
      </w:r>
      <w:r w:rsidRPr="4AA617FE">
        <w:rPr>
          <w:rFonts w:ascii="Consolas" w:eastAsia="Consolas" w:hAnsi="Consolas" w:cs="Consolas"/>
        </w:rPr>
        <w:t>Table.query(...)</w:t>
      </w:r>
      <w:r w:rsidRPr="4AA617FE">
        <w:rPr>
          <w:rFonts w:ascii="Calibri" w:eastAsia="Calibri" w:hAnsi="Calibri" w:cs="Calibri"/>
        </w:rPr>
        <w:t xml:space="preserve">, que ejecuta una consulta sobre la tabla </w:t>
      </w:r>
      <w:r w:rsidRPr="4AA617FE">
        <w:rPr>
          <w:rFonts w:ascii="Consolas" w:eastAsia="Consolas" w:hAnsi="Consolas" w:cs="Consolas"/>
        </w:rPr>
        <w:t>OrderHistory</w:t>
      </w:r>
      <w:r w:rsidRPr="4AA617FE">
        <w:rPr>
          <w:rFonts w:ascii="Calibri" w:eastAsia="Calibri" w:hAnsi="Calibri" w:cs="Calibri"/>
        </w:rPr>
        <w:t xml:space="preserve">. </w:t>
      </w:r>
    </w:p>
    <w:p w14:paraId="7779139A" w14:textId="58DBA414" w:rsidR="4AA617FE" w:rsidRDefault="4AA617FE" w:rsidP="008F49B8">
      <w:pPr>
        <w:pStyle w:val="Prrafodelista"/>
        <w:numPr>
          <w:ilvl w:val="1"/>
          <w:numId w:val="45"/>
        </w:numPr>
        <w:spacing w:after="0"/>
        <w:jc w:val="both"/>
        <w:rPr>
          <w:rFonts w:ascii="Calibri" w:eastAsia="Calibri" w:hAnsi="Calibri" w:cs="Calibri"/>
        </w:rPr>
      </w:pPr>
      <w:r w:rsidRPr="4AA617FE">
        <w:rPr>
          <w:rFonts w:ascii="Consolas" w:eastAsia="Consolas" w:hAnsi="Consolas" w:cs="Consolas"/>
          <w:b/>
          <w:bCs/>
        </w:rPr>
        <w:t>SELECT Time, [Order ID], ARRAY_AGG(ROW_NUMBER) AS Rows</w:t>
      </w:r>
      <w:r w:rsidRPr="4AA617FE">
        <w:rPr>
          <w:rFonts w:ascii="Calibri" w:eastAsia="Calibri" w:hAnsi="Calibri" w:cs="Calibri"/>
        </w:rPr>
        <w:t xml:space="preserve">: Esta parte de la consulta selecciona la columna </w:t>
      </w:r>
      <w:r w:rsidRPr="4AA617FE">
        <w:rPr>
          <w:rFonts w:ascii="Consolas" w:eastAsia="Consolas" w:hAnsi="Consolas" w:cs="Consolas"/>
        </w:rPr>
        <w:t>Time</w:t>
      </w:r>
      <w:r w:rsidRPr="4AA617FE">
        <w:rPr>
          <w:rFonts w:ascii="Calibri" w:eastAsia="Calibri" w:hAnsi="Calibri" w:cs="Calibri"/>
        </w:rPr>
        <w:t xml:space="preserve"> (probablemente la hora de llegada del pedido), el </w:t>
      </w:r>
      <w:r w:rsidRPr="4AA617FE">
        <w:rPr>
          <w:rFonts w:ascii="Consolas" w:eastAsia="Consolas" w:hAnsi="Consolas" w:cs="Consolas"/>
        </w:rPr>
        <w:t>[Order ID]</w:t>
      </w:r>
      <w:r w:rsidRPr="4AA617FE">
        <w:rPr>
          <w:rFonts w:ascii="Calibri" w:eastAsia="Calibri" w:hAnsi="Calibri" w:cs="Calibri"/>
        </w:rPr>
        <w:t xml:space="preserve"> (identificador único del pedido), y utiliza la función de agregación </w:t>
      </w:r>
      <w:r w:rsidRPr="4AA617FE">
        <w:rPr>
          <w:rFonts w:ascii="Consolas" w:eastAsia="Consolas" w:hAnsi="Consolas" w:cs="Consolas"/>
        </w:rPr>
        <w:t>ARRAY_AGG(ROW_NUMBER)</w:t>
      </w:r>
      <w:r w:rsidRPr="4AA617FE">
        <w:rPr>
          <w:rFonts w:ascii="Calibri" w:eastAsia="Calibri" w:hAnsi="Calibri" w:cs="Calibri"/>
        </w:rPr>
        <w:t xml:space="preserve"> para recopilar los números de fila (o IDs de líneas de pedido individuales) asociados a cada </w:t>
      </w:r>
      <w:r w:rsidRPr="4AA617FE">
        <w:rPr>
          <w:rFonts w:ascii="Consolas" w:eastAsia="Consolas" w:hAnsi="Consolas" w:cs="Consolas"/>
        </w:rPr>
        <w:t>Order ID</w:t>
      </w:r>
      <w:r w:rsidRPr="4AA617FE">
        <w:rPr>
          <w:rFonts w:ascii="Calibri" w:eastAsia="Calibri" w:hAnsi="Calibri" w:cs="Calibri"/>
        </w:rPr>
        <w:t xml:space="preserve">. Esto permite agrupar todas las líneas de un mismo pedido en una única entrada. La columna resultante de esta agregación se nombra </w:t>
      </w:r>
      <w:r w:rsidRPr="4AA617FE">
        <w:rPr>
          <w:rFonts w:ascii="Consolas" w:eastAsia="Consolas" w:hAnsi="Consolas" w:cs="Consolas"/>
        </w:rPr>
        <w:t>Rows</w:t>
      </w:r>
      <w:r w:rsidRPr="4AA617FE">
        <w:rPr>
          <w:rFonts w:ascii="Calibri" w:eastAsia="Calibri" w:hAnsi="Calibri" w:cs="Calibri"/>
        </w:rPr>
        <w:t>.</w:t>
      </w:r>
    </w:p>
    <w:p w14:paraId="36D1AE77" w14:textId="3922958B" w:rsidR="4AA617FE" w:rsidRDefault="4AA617FE" w:rsidP="008F49B8">
      <w:pPr>
        <w:pStyle w:val="Prrafodelista"/>
        <w:numPr>
          <w:ilvl w:val="1"/>
          <w:numId w:val="45"/>
        </w:numPr>
        <w:spacing w:after="0"/>
        <w:jc w:val="both"/>
        <w:rPr>
          <w:rFonts w:ascii="Calibri" w:eastAsia="Calibri" w:hAnsi="Calibri" w:cs="Calibri"/>
        </w:rPr>
      </w:pPr>
      <w:r w:rsidRPr="4AA617FE">
        <w:rPr>
          <w:rFonts w:ascii="Consolas" w:eastAsia="Consolas" w:hAnsi="Consolas" w:cs="Consolas"/>
          <w:b/>
          <w:bCs/>
        </w:rPr>
        <w:t>FROM OrderHistory</w:t>
      </w:r>
      <w:r w:rsidRPr="4AA617FE">
        <w:rPr>
          <w:rFonts w:ascii="Calibri" w:eastAsia="Calibri" w:hAnsi="Calibri" w:cs="Calibri"/>
        </w:rPr>
        <w:t xml:space="preserve">: Indica que la consulta se realiza sobre la tabla denominada </w:t>
      </w:r>
      <w:r w:rsidRPr="4AA617FE">
        <w:rPr>
          <w:rFonts w:ascii="Consolas" w:eastAsia="Consolas" w:hAnsi="Consolas" w:cs="Consolas"/>
        </w:rPr>
        <w:t>OrderHistory</w:t>
      </w:r>
      <w:r w:rsidRPr="4AA617FE">
        <w:rPr>
          <w:rFonts w:ascii="Calibri" w:eastAsia="Calibri" w:hAnsi="Calibri" w:cs="Calibri"/>
        </w:rPr>
        <w:t>, donde se registran todas las líneas de los pedidos recibidos.</w:t>
      </w:r>
    </w:p>
    <w:p w14:paraId="2E263DD9" w14:textId="6D328A93" w:rsidR="4AA617FE" w:rsidRDefault="4AA617FE" w:rsidP="008F49B8">
      <w:pPr>
        <w:pStyle w:val="Prrafodelista"/>
        <w:numPr>
          <w:ilvl w:val="1"/>
          <w:numId w:val="45"/>
        </w:numPr>
        <w:spacing w:after="0"/>
        <w:jc w:val="both"/>
        <w:rPr>
          <w:rFonts w:ascii="Calibri" w:eastAsia="Calibri" w:hAnsi="Calibri" w:cs="Calibri"/>
        </w:rPr>
      </w:pPr>
      <w:r w:rsidRPr="4AA617FE">
        <w:rPr>
          <w:rFonts w:ascii="Consolas" w:eastAsia="Consolas" w:hAnsi="Consolas" w:cs="Consolas"/>
          <w:b/>
          <w:bCs/>
        </w:rPr>
        <w:t>GROUP BY [Order ID]</w:t>
      </w:r>
      <w:r w:rsidRPr="4AA617FE">
        <w:rPr>
          <w:rFonts w:ascii="Calibri" w:eastAsia="Calibri" w:hAnsi="Calibri" w:cs="Calibri"/>
        </w:rPr>
        <w:t xml:space="preserve">: Agrupa los resultados de la consulta por el </w:t>
      </w:r>
      <w:r w:rsidRPr="4AA617FE">
        <w:rPr>
          <w:rFonts w:ascii="Consolas" w:eastAsia="Consolas" w:hAnsi="Consolas" w:cs="Consolas"/>
        </w:rPr>
        <w:t>[Order ID]</w:t>
      </w:r>
      <w:r w:rsidRPr="4AA617FE">
        <w:rPr>
          <w:rFonts w:ascii="Calibri" w:eastAsia="Calibri" w:hAnsi="Calibri" w:cs="Calibri"/>
        </w:rPr>
        <w:t>, lo que significa que todas las líneas de un mismo pedido se consolidan en una única fila en la tabla resultante.</w:t>
      </w:r>
    </w:p>
    <w:p w14:paraId="4E38B8D2" w14:textId="166A3099" w:rsidR="4AA617FE" w:rsidRDefault="4AA617FE" w:rsidP="008F49B8">
      <w:pPr>
        <w:pStyle w:val="Prrafodelista"/>
        <w:numPr>
          <w:ilvl w:val="0"/>
          <w:numId w:val="45"/>
        </w:numPr>
        <w:spacing w:after="0"/>
        <w:jc w:val="both"/>
        <w:rPr>
          <w:rFonts w:ascii="Calibri" w:eastAsia="Calibri" w:hAnsi="Calibri" w:cs="Calibri"/>
        </w:rPr>
      </w:pPr>
      <w:r w:rsidRPr="4AA617FE">
        <w:rPr>
          <w:rFonts w:ascii="Calibri" w:eastAsia="Calibri" w:hAnsi="Calibri" w:cs="Calibri"/>
          <w:b/>
          <w:bCs/>
        </w:rPr>
        <w:t>Clonación a una Nueva Tabla:</w:t>
      </w:r>
      <w:r w:rsidRPr="4AA617FE">
        <w:rPr>
          <w:rFonts w:ascii="Calibri" w:eastAsia="Calibri" w:hAnsi="Calibri" w:cs="Calibri"/>
        </w:rPr>
        <w:t xml:space="preserve"> </w:t>
      </w:r>
      <w:r w:rsidRPr="4AA617FE">
        <w:rPr>
          <w:rFonts w:ascii="Consolas" w:eastAsia="Consolas" w:hAnsi="Consolas" w:cs="Consolas"/>
        </w:rPr>
        <w:t>result.cloneTo(Table("AggregatedOrders"));</w:t>
      </w:r>
      <w:r w:rsidRPr="4AA617FE">
        <w:rPr>
          <w:rFonts w:ascii="Calibri" w:eastAsia="Calibri" w:hAnsi="Calibri" w:cs="Calibri"/>
        </w:rPr>
        <w:t xml:space="preserve"> toma el resultado de esta consulta (</w:t>
      </w:r>
      <w:r w:rsidRPr="4AA617FE">
        <w:rPr>
          <w:rFonts w:ascii="Consolas" w:eastAsia="Consolas" w:hAnsi="Consolas" w:cs="Consolas"/>
        </w:rPr>
        <w:t>result</w:t>
      </w:r>
      <w:r w:rsidRPr="4AA617FE">
        <w:rPr>
          <w:rFonts w:ascii="Calibri" w:eastAsia="Calibri" w:hAnsi="Calibri" w:cs="Calibri"/>
        </w:rPr>
        <w:t xml:space="preserve">), que es una tabla temporal en memoria, y lo clona (copia su contenido) a una nueva tabla global de Flexsim llamada </w:t>
      </w:r>
      <w:r w:rsidRPr="4AA617FE">
        <w:rPr>
          <w:rFonts w:ascii="Consolas" w:eastAsia="Consolas" w:hAnsi="Consolas" w:cs="Consolas"/>
        </w:rPr>
        <w:t>"AggregatedOrders"</w:t>
      </w:r>
      <w:r w:rsidRPr="4AA617FE">
        <w:rPr>
          <w:rFonts w:ascii="Calibri" w:eastAsia="Calibri" w:hAnsi="Calibri" w:cs="Calibri"/>
        </w:rPr>
        <w:t>. Esta nueva tabla contendrá una fila por cada pedido único, con una columna que lista todas sus líneas componentes.</w:t>
      </w:r>
    </w:p>
    <w:p w14:paraId="087EBC62" w14:textId="16831577" w:rsidR="4AA617FE" w:rsidRDefault="4AA617FE" w:rsidP="4AA617FE">
      <w:pPr>
        <w:jc w:val="both"/>
      </w:pPr>
    </w:p>
    <w:p w14:paraId="69C96AA3" w14:textId="682770AB" w:rsidR="4B50448A" w:rsidRDefault="70273EB0" w:rsidP="4B50448A">
      <w:pPr>
        <w:pStyle w:val="Ttulo5"/>
      </w:pPr>
      <w:r>
        <w:lastRenderedPageBreak/>
        <w:t>Gestión y disponibilidad del almacenamiento</w:t>
      </w:r>
    </w:p>
    <w:p w14:paraId="6A369535" w14:textId="77777777" w:rsidR="00AB3FB3" w:rsidRDefault="27AA3FCE" w:rsidP="00AB3FB3">
      <w:pPr>
        <w:keepNext/>
        <w:jc w:val="center"/>
      </w:pPr>
      <w:r>
        <w:rPr>
          <w:noProof/>
        </w:rPr>
        <w:drawing>
          <wp:inline distT="0" distB="0" distL="0" distR="0" wp14:anchorId="40C8DCF6" wp14:editId="68B00590">
            <wp:extent cx="3771967" cy="2731341"/>
            <wp:effectExtent l="0" t="0" r="0" b="0"/>
            <wp:docPr id="984505071" name="Picture 98450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l="7054" t="9259" r="6525" b="8796"/>
                    <a:stretch>
                      <a:fillRect/>
                    </a:stretch>
                  </pic:blipFill>
                  <pic:spPr>
                    <a:xfrm>
                      <a:off x="0" y="0"/>
                      <a:ext cx="3771967" cy="2731341"/>
                    </a:xfrm>
                    <a:prstGeom prst="rect">
                      <a:avLst/>
                    </a:prstGeom>
                  </pic:spPr>
                </pic:pic>
              </a:graphicData>
            </a:graphic>
          </wp:inline>
        </w:drawing>
      </w:r>
    </w:p>
    <w:p w14:paraId="64D905AF" w14:textId="4FB41EE0" w:rsidR="4B50448A" w:rsidRDefault="00AB3FB3" w:rsidP="00AB3FB3">
      <w:pPr>
        <w:pStyle w:val="Descripcin"/>
        <w:jc w:val="center"/>
      </w:pPr>
      <w:bookmarkStart w:id="163" w:name="_Toc200490549"/>
      <w:bookmarkStart w:id="164" w:name="_Toc200491036"/>
      <w:r>
        <w:t xml:space="preserve">Figura </w:t>
      </w:r>
      <w:fldSimple w:instr=" SEQ Figura \* ARABIC "/>
      <w:r w:rsidR="00C06825">
        <w:t xml:space="preserve">23 - </w:t>
      </w:r>
      <w:r>
        <w:t xml:space="preserve"> Gestión y disponibilidad del almacenamiento</w:t>
      </w:r>
      <w:bookmarkEnd w:id="163"/>
      <w:bookmarkEnd w:id="164"/>
    </w:p>
    <w:p w14:paraId="56BFB59D" w14:textId="425DC532" w:rsidR="27AA3FCE" w:rsidRDefault="27AA3FCE" w:rsidP="27AA3FCE">
      <w:pPr>
        <w:spacing w:before="240" w:after="240"/>
      </w:pPr>
      <w:r w:rsidRPr="27AA3FCE">
        <w:rPr>
          <w:rFonts w:ascii="Calibri" w:eastAsia="Calibri" w:hAnsi="Calibri" w:cs="Calibri"/>
          <w:b/>
          <w:bCs/>
        </w:rPr>
        <w:t>Explicación del Script:</w:t>
      </w:r>
    </w:p>
    <w:p w14:paraId="62DD0BB8" w14:textId="19654BC4" w:rsidR="27AA3FCE" w:rsidRDefault="27AA3FCE" w:rsidP="008F49B8">
      <w:pPr>
        <w:pStyle w:val="Prrafodelista"/>
        <w:numPr>
          <w:ilvl w:val="0"/>
          <w:numId w:val="46"/>
        </w:numPr>
        <w:spacing w:after="0"/>
        <w:jc w:val="both"/>
        <w:rPr>
          <w:rFonts w:ascii="Calibri" w:eastAsia="Calibri" w:hAnsi="Calibri" w:cs="Calibri"/>
        </w:rPr>
      </w:pPr>
      <w:r w:rsidRPr="27AA3FCE">
        <w:rPr>
          <w:rFonts w:ascii="Calibri" w:eastAsia="Calibri" w:hAnsi="Calibri" w:cs="Calibri"/>
          <w:b/>
          <w:bCs/>
        </w:rPr>
        <w:t>Parámetros de Entrada:</w:t>
      </w:r>
      <w:r w:rsidRPr="27AA3FCE">
        <w:rPr>
          <w:rFonts w:ascii="Calibri" w:eastAsia="Calibri" w:hAnsi="Calibri" w:cs="Calibri"/>
        </w:rPr>
        <w:t xml:space="preserve"> El script recibe los parámetros estándar: </w:t>
      </w:r>
      <w:r w:rsidRPr="27AA3FCE">
        <w:rPr>
          <w:rFonts w:ascii="Consolas" w:eastAsia="Consolas" w:hAnsi="Consolas" w:cs="Consolas"/>
        </w:rPr>
        <w:t>current</w:t>
      </w:r>
      <w:r w:rsidRPr="27AA3FCE">
        <w:rPr>
          <w:rFonts w:ascii="Calibri" w:eastAsia="Calibri" w:hAnsi="Calibri" w:cs="Calibri"/>
        </w:rPr>
        <w:t xml:space="preserve"> (el objeto que ejecuta la actividad), </w:t>
      </w:r>
      <w:r w:rsidRPr="27AA3FCE">
        <w:rPr>
          <w:rFonts w:ascii="Consolas" w:eastAsia="Consolas" w:hAnsi="Consolas" w:cs="Consolas"/>
        </w:rPr>
        <w:t>activity</w:t>
      </w:r>
      <w:r w:rsidRPr="27AA3FCE">
        <w:rPr>
          <w:rFonts w:ascii="Calibri" w:eastAsia="Calibri" w:hAnsi="Calibri" w:cs="Calibri"/>
        </w:rPr>
        <w:t xml:space="preserve"> (la actividad del Process Flow que lo invoca) y </w:t>
      </w:r>
      <w:r w:rsidRPr="27AA3FCE">
        <w:rPr>
          <w:rFonts w:ascii="Consolas" w:eastAsia="Consolas" w:hAnsi="Consolas" w:cs="Consolas"/>
        </w:rPr>
        <w:t>token</w:t>
      </w:r>
      <w:r w:rsidRPr="27AA3FCE">
        <w:rPr>
          <w:rFonts w:ascii="Calibri" w:eastAsia="Calibri" w:hAnsi="Calibri" w:cs="Calibri"/>
        </w:rPr>
        <w:t xml:space="preserve"> (el token asociado al ítem que se está procesando).</w:t>
      </w:r>
    </w:p>
    <w:p w14:paraId="3169F1C6" w14:textId="1679A8FE" w:rsidR="27AA3FCE" w:rsidRDefault="27AA3FCE" w:rsidP="008F49B8">
      <w:pPr>
        <w:pStyle w:val="Prrafodelista"/>
        <w:numPr>
          <w:ilvl w:val="0"/>
          <w:numId w:val="46"/>
        </w:numPr>
        <w:spacing w:after="0"/>
        <w:jc w:val="both"/>
        <w:rPr>
          <w:rFonts w:ascii="Calibri" w:eastAsia="Calibri" w:hAnsi="Calibri" w:cs="Calibri"/>
        </w:rPr>
      </w:pPr>
      <w:r w:rsidRPr="27AA3FCE">
        <w:rPr>
          <w:rFonts w:ascii="Calibri" w:eastAsia="Calibri" w:hAnsi="Calibri" w:cs="Calibri"/>
          <w:b/>
          <w:bCs/>
        </w:rPr>
        <w:t>Obtención de la Referencia del Slot:</w:t>
      </w:r>
      <w:r w:rsidRPr="27AA3FCE">
        <w:rPr>
          <w:rFonts w:ascii="Calibri" w:eastAsia="Calibri" w:hAnsi="Calibri" w:cs="Calibri"/>
        </w:rPr>
        <w:t xml:space="preserve"> </w:t>
      </w:r>
    </w:p>
    <w:p w14:paraId="186B4513" w14:textId="2021CB08"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t>Object slotNode = node(token.SlotItem);</w:t>
      </w:r>
      <w:r w:rsidRPr="27AA3FCE">
        <w:rPr>
          <w:rFonts w:ascii="Calibri" w:eastAsia="Calibri" w:hAnsi="Calibri" w:cs="Calibri"/>
        </w:rPr>
        <w:t xml:space="preserve">: Esta línea es fundamental. Se asume que el </w:t>
      </w:r>
      <w:r w:rsidRPr="27AA3FCE">
        <w:rPr>
          <w:rFonts w:ascii="Consolas" w:eastAsia="Consolas" w:hAnsi="Consolas" w:cs="Consolas"/>
        </w:rPr>
        <w:t>token</w:t>
      </w:r>
      <w:r w:rsidRPr="27AA3FCE">
        <w:rPr>
          <w:rFonts w:ascii="Calibri" w:eastAsia="Calibri" w:hAnsi="Calibri" w:cs="Calibri"/>
        </w:rPr>
        <w:t xml:space="preserve"> que está procesando esta actividad contiene una etiqueta (</w:t>
      </w:r>
      <w:r w:rsidRPr="27AA3FCE">
        <w:rPr>
          <w:rFonts w:ascii="Consolas" w:eastAsia="Consolas" w:hAnsi="Consolas" w:cs="Consolas"/>
        </w:rPr>
        <w:t>token.SlotItem</w:t>
      </w:r>
      <w:r w:rsidRPr="27AA3FCE">
        <w:rPr>
          <w:rFonts w:ascii="Calibri" w:eastAsia="Calibri" w:hAnsi="Calibri" w:cs="Calibri"/>
        </w:rPr>
        <w:t xml:space="preserve">) que guarda la </w:t>
      </w:r>
      <w:r w:rsidRPr="27AA3FCE">
        <w:rPr>
          <w:rFonts w:ascii="Calibri" w:eastAsia="Calibri" w:hAnsi="Calibri" w:cs="Calibri"/>
          <w:b/>
          <w:bCs/>
        </w:rPr>
        <w:t>ruta del nodo del slot</w:t>
      </w:r>
      <w:r w:rsidRPr="27AA3FCE">
        <w:rPr>
          <w:rFonts w:ascii="Calibri" w:eastAsia="Calibri" w:hAnsi="Calibri" w:cs="Calibri"/>
        </w:rPr>
        <w:t xml:space="preserve"> del que el ítem está saliendo (por ejemplo, "Rack1/Slot_A1"). El script utiliza esta ruta para obtener una referencia directa al nodo de ese slot en la jerarquía de Flexsim.</w:t>
      </w:r>
    </w:p>
    <w:p w14:paraId="4E53E58A" w14:textId="4705B8D1"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t>if (objectexists(slotNode))</w:t>
      </w:r>
      <w:r w:rsidRPr="27AA3FCE">
        <w:rPr>
          <w:rFonts w:ascii="Calibri" w:eastAsia="Calibri" w:hAnsi="Calibri" w:cs="Calibri"/>
        </w:rPr>
        <w:t>: Se incluye una verificación para asegurar que el nodo del slot realmente existe antes de intentar acceder a él, previniendo errores en la simulación.</w:t>
      </w:r>
    </w:p>
    <w:p w14:paraId="7C2B8776" w14:textId="24098C8A" w:rsidR="27AA3FCE" w:rsidRDefault="27AA3FCE" w:rsidP="008F49B8">
      <w:pPr>
        <w:pStyle w:val="Prrafodelista"/>
        <w:numPr>
          <w:ilvl w:val="0"/>
          <w:numId w:val="46"/>
        </w:numPr>
        <w:spacing w:after="0"/>
        <w:jc w:val="both"/>
        <w:rPr>
          <w:rFonts w:ascii="Calibri" w:eastAsia="Calibri" w:hAnsi="Calibri" w:cs="Calibri"/>
        </w:rPr>
      </w:pPr>
      <w:r w:rsidRPr="27AA3FCE">
        <w:rPr>
          <w:rFonts w:ascii="Calibri" w:eastAsia="Calibri" w:hAnsi="Calibri" w:cs="Calibri"/>
          <w:b/>
          <w:bCs/>
        </w:rPr>
        <w:t xml:space="preserve">Acceso al Ítem y a la Propiedad </w:t>
      </w:r>
      <w:r w:rsidRPr="27AA3FCE">
        <w:rPr>
          <w:rFonts w:ascii="Consolas" w:eastAsia="Consolas" w:hAnsi="Consolas" w:cs="Consolas"/>
          <w:b/>
          <w:bCs/>
        </w:rPr>
        <w:t>assignedSlot</w:t>
      </w:r>
      <w:r w:rsidRPr="27AA3FCE">
        <w:rPr>
          <w:rFonts w:ascii="Calibri" w:eastAsia="Calibri" w:hAnsi="Calibri" w:cs="Calibri"/>
          <w:b/>
          <w:bCs/>
        </w:rPr>
        <w:t>:</w:t>
      </w:r>
      <w:r w:rsidRPr="27AA3FCE">
        <w:rPr>
          <w:rFonts w:ascii="Calibri" w:eastAsia="Calibri" w:hAnsi="Calibri" w:cs="Calibri"/>
        </w:rPr>
        <w:t xml:space="preserve"> </w:t>
      </w:r>
    </w:p>
    <w:p w14:paraId="2C51921F" w14:textId="195767D3"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t>Object itemNode = node("&gt;item", slotNode);</w:t>
      </w:r>
      <w:r w:rsidRPr="27AA3FCE">
        <w:rPr>
          <w:rFonts w:ascii="Calibri" w:eastAsia="Calibri" w:hAnsi="Calibri" w:cs="Calibri"/>
        </w:rPr>
        <w:t xml:space="preserve">: Dentro del nodo del slot, se busca el nodo hijo llamado </w:t>
      </w:r>
      <w:r w:rsidRPr="27AA3FCE">
        <w:rPr>
          <w:rFonts w:ascii="Consolas" w:eastAsia="Consolas" w:hAnsi="Consolas" w:cs="Consolas"/>
        </w:rPr>
        <w:t>item</w:t>
      </w:r>
      <w:r w:rsidRPr="27AA3FCE">
        <w:rPr>
          <w:rFonts w:ascii="Calibri" w:eastAsia="Calibri" w:hAnsi="Calibri" w:cs="Calibri"/>
        </w:rPr>
        <w:t xml:space="preserve">. En Flexsim, un slot ocupado suele tener un nodo </w:t>
      </w:r>
      <w:r w:rsidRPr="27AA3FCE">
        <w:rPr>
          <w:rFonts w:ascii="Consolas" w:eastAsia="Consolas" w:hAnsi="Consolas" w:cs="Consolas"/>
        </w:rPr>
        <w:t>item</w:t>
      </w:r>
      <w:r w:rsidRPr="27AA3FCE">
        <w:rPr>
          <w:rFonts w:ascii="Calibri" w:eastAsia="Calibri" w:hAnsi="Calibri" w:cs="Calibri"/>
        </w:rPr>
        <w:t xml:space="preserve"> que referencia al objeto físico que lo ocupa.</w:t>
      </w:r>
    </w:p>
    <w:p w14:paraId="4209EE17" w14:textId="04172CC4"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t>if (objectexists(itemNode))</w:t>
      </w:r>
      <w:r w:rsidRPr="27AA3FCE">
        <w:rPr>
          <w:rFonts w:ascii="Calibri" w:eastAsia="Calibri" w:hAnsi="Calibri" w:cs="Calibri"/>
        </w:rPr>
        <w:t xml:space="preserve">: Otra verificación para asegurar que el nodo </w:t>
      </w:r>
      <w:r w:rsidRPr="27AA3FCE">
        <w:rPr>
          <w:rFonts w:ascii="Consolas" w:eastAsia="Consolas" w:hAnsi="Consolas" w:cs="Consolas"/>
        </w:rPr>
        <w:t>item</w:t>
      </w:r>
      <w:r w:rsidRPr="27AA3FCE">
        <w:rPr>
          <w:rFonts w:ascii="Calibri" w:eastAsia="Calibri" w:hAnsi="Calibri" w:cs="Calibri"/>
        </w:rPr>
        <w:t xml:space="preserve"> existe.</w:t>
      </w:r>
    </w:p>
    <w:p w14:paraId="5700EB79" w14:textId="3A3C5DCC"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t>treenode assignedSlotNode = node("&gt;storageItem&gt;assignedSlot", itemNode);</w:t>
      </w:r>
      <w:r w:rsidRPr="27AA3FCE">
        <w:rPr>
          <w:rFonts w:ascii="Calibri" w:eastAsia="Calibri" w:hAnsi="Calibri" w:cs="Calibri"/>
        </w:rPr>
        <w:t xml:space="preserve">: Una vez localizado el </w:t>
      </w:r>
      <w:r w:rsidRPr="27AA3FCE">
        <w:rPr>
          <w:rFonts w:ascii="Consolas" w:eastAsia="Consolas" w:hAnsi="Consolas" w:cs="Consolas"/>
        </w:rPr>
        <w:t>itemNode</w:t>
      </w:r>
      <w:r w:rsidRPr="27AA3FCE">
        <w:rPr>
          <w:rFonts w:ascii="Calibri" w:eastAsia="Calibri" w:hAnsi="Calibri" w:cs="Calibri"/>
        </w:rPr>
        <w:t xml:space="preserve"> (el ítem físico), el script navega a través de su estructura interna (</w:t>
      </w:r>
      <w:r w:rsidRPr="27AA3FCE">
        <w:rPr>
          <w:rFonts w:ascii="Consolas" w:eastAsia="Consolas" w:hAnsi="Consolas" w:cs="Consolas"/>
        </w:rPr>
        <w:t>&gt;storageItem&gt;assignedSlot</w:t>
      </w:r>
      <w:r w:rsidRPr="27AA3FCE">
        <w:rPr>
          <w:rFonts w:ascii="Calibri" w:eastAsia="Calibri" w:hAnsi="Calibri" w:cs="Calibri"/>
        </w:rPr>
        <w:t xml:space="preserve">) para encontrar la propiedad </w:t>
      </w:r>
      <w:r w:rsidRPr="27AA3FCE">
        <w:rPr>
          <w:rFonts w:ascii="Consolas" w:eastAsia="Consolas" w:hAnsi="Consolas" w:cs="Consolas"/>
        </w:rPr>
        <w:t>assignedSlot</w:t>
      </w:r>
      <w:r w:rsidRPr="27AA3FCE">
        <w:rPr>
          <w:rFonts w:ascii="Calibri" w:eastAsia="Calibri" w:hAnsi="Calibri" w:cs="Calibri"/>
        </w:rPr>
        <w:t>. Esta propiedad es la que indica a qué slot está oficialmente asignado el ítem en el modelo de almacenamiento de Flexsim.</w:t>
      </w:r>
    </w:p>
    <w:p w14:paraId="21CCEA8D" w14:textId="46B0C965"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t>if (objectexists(assignedSlotNode))</w:t>
      </w:r>
      <w:r w:rsidRPr="27AA3FCE">
        <w:rPr>
          <w:rFonts w:ascii="Calibri" w:eastAsia="Calibri" w:hAnsi="Calibri" w:cs="Calibri"/>
        </w:rPr>
        <w:t xml:space="preserve">: Una última verificación para asegurar que la propiedad </w:t>
      </w:r>
      <w:r w:rsidRPr="27AA3FCE">
        <w:rPr>
          <w:rFonts w:ascii="Consolas" w:eastAsia="Consolas" w:hAnsi="Consolas" w:cs="Consolas"/>
        </w:rPr>
        <w:t>assignedSlot</w:t>
      </w:r>
      <w:r w:rsidRPr="27AA3FCE">
        <w:rPr>
          <w:rFonts w:ascii="Calibri" w:eastAsia="Calibri" w:hAnsi="Calibri" w:cs="Calibri"/>
        </w:rPr>
        <w:t xml:space="preserve"> existe.</w:t>
      </w:r>
    </w:p>
    <w:p w14:paraId="381FA8C3" w14:textId="361430B7" w:rsidR="6BE9B5E8" w:rsidRDefault="6BE9B5E8" w:rsidP="6BE9B5E8">
      <w:pPr>
        <w:pStyle w:val="Prrafodelista"/>
        <w:spacing w:after="0"/>
        <w:ind w:left="1440"/>
        <w:jc w:val="both"/>
        <w:rPr>
          <w:rFonts w:ascii="Calibri" w:eastAsia="Calibri" w:hAnsi="Calibri" w:cs="Calibri"/>
        </w:rPr>
      </w:pPr>
    </w:p>
    <w:p w14:paraId="7BE0C5ED" w14:textId="01554F54" w:rsidR="27AA3FCE" w:rsidRDefault="27AA3FCE" w:rsidP="008F49B8">
      <w:pPr>
        <w:pStyle w:val="Prrafodelista"/>
        <w:numPr>
          <w:ilvl w:val="0"/>
          <w:numId w:val="46"/>
        </w:numPr>
        <w:spacing w:after="0"/>
        <w:jc w:val="both"/>
        <w:rPr>
          <w:rFonts w:ascii="Calibri" w:eastAsia="Calibri" w:hAnsi="Calibri" w:cs="Calibri"/>
        </w:rPr>
      </w:pPr>
      <w:r w:rsidRPr="27AA3FCE">
        <w:rPr>
          <w:rFonts w:ascii="Calibri" w:eastAsia="Calibri" w:hAnsi="Calibri" w:cs="Calibri"/>
          <w:b/>
          <w:bCs/>
        </w:rPr>
        <w:t>Liberación del Slot:</w:t>
      </w:r>
      <w:r w:rsidRPr="27AA3FCE">
        <w:rPr>
          <w:rFonts w:ascii="Calibri" w:eastAsia="Calibri" w:hAnsi="Calibri" w:cs="Calibri"/>
        </w:rPr>
        <w:t xml:space="preserve"> </w:t>
      </w:r>
    </w:p>
    <w:p w14:paraId="740A3016" w14:textId="0D4BF547" w:rsidR="27AA3FCE" w:rsidRDefault="27AA3FCE" w:rsidP="008F49B8">
      <w:pPr>
        <w:pStyle w:val="Prrafodelista"/>
        <w:numPr>
          <w:ilvl w:val="1"/>
          <w:numId w:val="46"/>
        </w:numPr>
        <w:spacing w:after="0"/>
        <w:jc w:val="both"/>
        <w:rPr>
          <w:rFonts w:ascii="Calibri" w:eastAsia="Calibri" w:hAnsi="Calibri" w:cs="Calibri"/>
        </w:rPr>
      </w:pPr>
      <w:r w:rsidRPr="27AA3FCE">
        <w:rPr>
          <w:rFonts w:ascii="Consolas" w:eastAsia="Consolas" w:hAnsi="Consolas" w:cs="Consolas"/>
        </w:rPr>
        <w:lastRenderedPageBreak/>
        <w:t>setvarnum(assignedSlotNode, 0, 0);</w:t>
      </w:r>
      <w:r w:rsidRPr="27AA3FCE">
        <w:rPr>
          <w:rFonts w:ascii="Calibri" w:eastAsia="Calibri" w:hAnsi="Calibri" w:cs="Calibri"/>
        </w:rPr>
        <w:t xml:space="preserve">: Esta es la acción clave. Se utiliza </w:t>
      </w:r>
      <w:r w:rsidRPr="27AA3FCE">
        <w:rPr>
          <w:rFonts w:ascii="Consolas" w:eastAsia="Consolas" w:hAnsi="Consolas" w:cs="Consolas"/>
        </w:rPr>
        <w:t>setvarnum</w:t>
      </w:r>
      <w:r w:rsidRPr="27AA3FCE">
        <w:rPr>
          <w:rFonts w:ascii="Calibri" w:eastAsia="Calibri" w:hAnsi="Calibri" w:cs="Calibri"/>
        </w:rPr>
        <w:t xml:space="preserve"> para establecer el valor numérico de la propiedad </w:t>
      </w:r>
      <w:r w:rsidRPr="27AA3FCE">
        <w:rPr>
          <w:rFonts w:ascii="Consolas" w:eastAsia="Consolas" w:hAnsi="Consolas" w:cs="Consolas"/>
        </w:rPr>
        <w:t>assignedSlotNode</w:t>
      </w:r>
      <w:r w:rsidRPr="27AA3FCE">
        <w:rPr>
          <w:rFonts w:ascii="Calibri" w:eastAsia="Calibri" w:hAnsi="Calibri" w:cs="Calibri"/>
        </w:rPr>
        <w:t xml:space="preserve"> a </w:t>
      </w:r>
      <w:r w:rsidRPr="27AA3FCE">
        <w:rPr>
          <w:rFonts w:ascii="Consolas" w:eastAsia="Consolas" w:hAnsi="Consolas" w:cs="Consolas"/>
        </w:rPr>
        <w:t>0</w:t>
      </w:r>
      <w:r w:rsidRPr="27AA3FCE">
        <w:rPr>
          <w:rFonts w:ascii="Calibri" w:eastAsia="Calibri" w:hAnsi="Calibri" w:cs="Calibri"/>
        </w:rPr>
        <w:t xml:space="preserve">. En el contexto de Flexsim, un valor de </w:t>
      </w:r>
      <w:r w:rsidRPr="27AA3FCE">
        <w:rPr>
          <w:rFonts w:ascii="Consolas" w:eastAsia="Consolas" w:hAnsi="Consolas" w:cs="Consolas"/>
        </w:rPr>
        <w:t>0</w:t>
      </w:r>
      <w:r w:rsidRPr="27AA3FCE">
        <w:rPr>
          <w:rFonts w:ascii="Calibri" w:eastAsia="Calibri" w:hAnsi="Calibri" w:cs="Calibri"/>
        </w:rPr>
        <w:t xml:space="preserve"> en </w:t>
      </w:r>
      <w:r w:rsidRPr="27AA3FCE">
        <w:rPr>
          <w:rFonts w:ascii="Consolas" w:eastAsia="Consolas" w:hAnsi="Consolas" w:cs="Consolas"/>
        </w:rPr>
        <w:t>assignedSlot</w:t>
      </w:r>
      <w:r w:rsidRPr="27AA3FCE">
        <w:rPr>
          <w:rFonts w:ascii="Calibri" w:eastAsia="Calibri" w:hAnsi="Calibri" w:cs="Calibri"/>
        </w:rPr>
        <w:t xml:space="preserve"> suele significar que el ítem ya no está vinculado a ningún slot específico, liberando así la posición en el almacén para que otros ítems puedan ocuparla.</w:t>
      </w:r>
    </w:p>
    <w:p w14:paraId="0E73C690" w14:textId="2C0857C2" w:rsidR="27AA3FCE" w:rsidRDefault="27AA3FCE" w:rsidP="27AA3FCE"/>
    <w:p w14:paraId="3FCDB1AC" w14:textId="069B32FA" w:rsidR="0F903712" w:rsidRDefault="7861DC18" w:rsidP="0F903712">
      <w:pPr>
        <w:pStyle w:val="Ttulo2"/>
        <w:rPr>
          <w:rFonts w:ascii="Calibri" w:eastAsia="Calibri" w:hAnsi="Calibri" w:cs="Calibri"/>
          <w:sz w:val="36"/>
          <w:szCs w:val="36"/>
        </w:rPr>
      </w:pPr>
      <w:bookmarkStart w:id="165" w:name="_Toc177390512"/>
      <w:r w:rsidRPr="73C4A581">
        <w:rPr>
          <w:sz w:val="36"/>
          <w:szCs w:val="36"/>
        </w:rPr>
        <w:t>Aplicación y personalización del algoritmo A* para el cálculo de rutas de los AGV</w:t>
      </w:r>
      <w:bookmarkEnd w:id="165"/>
    </w:p>
    <w:p w14:paraId="0A827F5C" w14:textId="02AA2903" w:rsidR="0F903712" w:rsidRDefault="0D6DC881" w:rsidP="0D6DC881">
      <w:pPr>
        <w:spacing w:before="240" w:after="240"/>
        <w:jc w:val="both"/>
        <w:rPr>
          <w:rFonts w:ascii="Calibri" w:eastAsia="Calibri" w:hAnsi="Calibri" w:cs="Calibri"/>
        </w:rPr>
      </w:pPr>
      <w:r w:rsidRPr="0D6DC881">
        <w:rPr>
          <w:rFonts w:ascii="Calibri" w:eastAsia="Calibri" w:hAnsi="Calibri" w:cs="Calibri"/>
        </w:rPr>
        <w:t xml:space="preserve">La eficiencia del transporte interno en FAIN recae en gran medida en la optimización del movimiento de los </w:t>
      </w:r>
      <w:r w:rsidRPr="0D6DC881">
        <w:rPr>
          <w:rFonts w:ascii="Calibri" w:eastAsia="Calibri" w:hAnsi="Calibri" w:cs="Calibri"/>
          <w:b/>
          <w:bCs/>
        </w:rPr>
        <w:t>Vehículos Autónomos Guiados (AGVs)</w:t>
      </w:r>
      <w:r w:rsidRPr="0D6DC881">
        <w:rPr>
          <w:rFonts w:ascii="Calibri" w:eastAsia="Calibri" w:hAnsi="Calibri" w:cs="Calibri"/>
        </w:rPr>
        <w:t xml:space="preserve">. Para el cálculo de sus rutas, Flexsim utiliza un algoritmo de búsqueda de caminos óptimos basado en los principios del </w:t>
      </w:r>
      <w:r w:rsidRPr="0D6DC881">
        <w:rPr>
          <w:rFonts w:ascii="Calibri" w:eastAsia="Calibri" w:hAnsi="Calibri" w:cs="Calibri"/>
          <w:b/>
          <w:bCs/>
        </w:rPr>
        <w:t>algoritmo A*</w:t>
      </w:r>
      <w:r w:rsidRPr="0D6DC881">
        <w:rPr>
          <w:rFonts w:ascii="Calibri" w:eastAsia="Calibri" w:hAnsi="Calibri" w:cs="Calibri"/>
        </w:rPr>
        <w:t xml:space="preserve"> (A-Star). Aunque su implementación es interna a la plataforma, el diseño del modelo permite "personalizar" indirectamente su comportamiento al definir las características del entorno por donde se desplazan los AGVs.</w:t>
      </w:r>
    </w:p>
    <w:p w14:paraId="2E4A4C8E" w14:textId="16C820A9" w:rsidR="0F903712" w:rsidRDefault="370C6673" w:rsidP="370C6673">
      <w:pPr>
        <w:spacing w:before="240" w:after="240"/>
      </w:pPr>
      <w:r w:rsidRPr="370C6673">
        <w:rPr>
          <w:rFonts w:ascii="Calibri" w:eastAsia="Calibri" w:hAnsi="Calibri" w:cs="Calibri"/>
        </w:rPr>
        <w:t>La aplicación de este algoritmo en nuestro modelo considera los siguientes elementos para la planificación de rutas:</w:t>
      </w:r>
    </w:p>
    <w:p w14:paraId="30108623" w14:textId="1FC87EC9" w:rsidR="0F903712" w:rsidRDefault="370C6673" w:rsidP="008F49B8">
      <w:pPr>
        <w:pStyle w:val="Prrafodelista"/>
        <w:numPr>
          <w:ilvl w:val="0"/>
          <w:numId w:val="93"/>
        </w:numPr>
        <w:spacing w:after="0"/>
        <w:rPr>
          <w:rFonts w:ascii="Calibri" w:eastAsia="Calibri" w:hAnsi="Calibri" w:cs="Calibri"/>
        </w:rPr>
      </w:pPr>
      <w:r w:rsidRPr="370C6673">
        <w:rPr>
          <w:rFonts w:ascii="Calibri" w:eastAsia="Calibri" w:hAnsi="Calibri" w:cs="Calibri"/>
          <w:b/>
          <w:bCs/>
        </w:rPr>
        <w:t>Caminos (Paths):</w:t>
      </w:r>
      <w:r w:rsidRPr="370C6673">
        <w:rPr>
          <w:rFonts w:ascii="Calibri" w:eastAsia="Calibri" w:hAnsi="Calibri" w:cs="Calibri"/>
        </w:rPr>
        <w:t xml:space="preserve"> La infraestructura de la planta está definida por una red de </w:t>
      </w:r>
      <w:r w:rsidRPr="370C6673">
        <w:rPr>
          <w:rFonts w:ascii="Calibri" w:eastAsia="Calibri" w:hAnsi="Calibri" w:cs="Calibri"/>
          <w:b/>
          <w:bCs/>
        </w:rPr>
        <w:t>caminos bidireccionales</w:t>
      </w:r>
      <w:r w:rsidRPr="370C6673">
        <w:rPr>
          <w:rFonts w:ascii="Calibri" w:eastAsia="Calibri" w:hAnsi="Calibri" w:cs="Calibri"/>
        </w:rPr>
        <w:t xml:space="preserve"> que interconectan todos los puntos relevantes: almacenes, estaciones de ensamblaje, puntos de carga y descarga. Estos caminos representan las arterias por donde se mueven los AGVs y son la base sobre la que el algoritmo A* calcula sus trayectorias.</w:t>
      </w:r>
    </w:p>
    <w:p w14:paraId="1681EF5B" w14:textId="2F9F8C6F" w:rsidR="0F903712" w:rsidRDefault="370C6673" w:rsidP="008F49B8">
      <w:pPr>
        <w:pStyle w:val="Prrafodelista"/>
        <w:numPr>
          <w:ilvl w:val="0"/>
          <w:numId w:val="93"/>
        </w:numPr>
        <w:spacing w:after="0"/>
        <w:rPr>
          <w:rFonts w:ascii="Calibri" w:eastAsia="Calibri" w:hAnsi="Calibri" w:cs="Calibri"/>
        </w:rPr>
      </w:pPr>
      <w:r w:rsidRPr="370C6673">
        <w:rPr>
          <w:rFonts w:ascii="Calibri" w:eastAsia="Calibri" w:hAnsi="Calibri" w:cs="Calibri"/>
          <w:b/>
          <w:bCs/>
        </w:rPr>
        <w:t>Nodos de Control (Control Points):</w:t>
      </w:r>
      <w:r w:rsidRPr="370C6673">
        <w:rPr>
          <w:rFonts w:ascii="Calibri" w:eastAsia="Calibri" w:hAnsi="Calibri" w:cs="Calibri"/>
        </w:rPr>
        <w:t xml:space="preserve"> Ubicados estratégicamente a lo largo de los caminos, los nodos de control actúan como </w:t>
      </w:r>
      <w:r w:rsidRPr="370C6673">
        <w:rPr>
          <w:rFonts w:ascii="Calibri" w:eastAsia="Calibri" w:hAnsi="Calibri" w:cs="Calibri"/>
          <w:b/>
          <w:bCs/>
        </w:rPr>
        <w:t>puntos de decisión y de parada/espera</w:t>
      </w:r>
      <w:r w:rsidRPr="370C6673">
        <w:rPr>
          <w:rFonts w:ascii="Calibri" w:eastAsia="Calibri" w:hAnsi="Calibri" w:cs="Calibri"/>
        </w:rPr>
        <w:t xml:space="preserve"> para los AGVs. Son esenciales para el algoritmo, ya que marcan las intersecciones y las transiciones entre diferentes segmentos de camino, permitiendo una navegación precisa y la gestión de la congestión.</w:t>
      </w:r>
    </w:p>
    <w:p w14:paraId="3E7056AB" w14:textId="416BA873" w:rsidR="0F903712" w:rsidRDefault="370C6673" w:rsidP="008F49B8">
      <w:pPr>
        <w:pStyle w:val="Prrafodelista"/>
        <w:numPr>
          <w:ilvl w:val="0"/>
          <w:numId w:val="93"/>
        </w:numPr>
        <w:spacing w:after="0"/>
        <w:rPr>
          <w:rFonts w:ascii="Calibri" w:eastAsia="Calibri" w:hAnsi="Calibri" w:cs="Calibri"/>
        </w:rPr>
      </w:pPr>
      <w:r w:rsidRPr="370C6673">
        <w:rPr>
          <w:rFonts w:ascii="Calibri" w:eastAsia="Calibri" w:hAnsi="Calibri" w:cs="Calibri"/>
          <w:b/>
          <w:bCs/>
        </w:rPr>
        <w:t>Barreras (Barriers):</w:t>
      </w:r>
      <w:r w:rsidRPr="370C6673">
        <w:rPr>
          <w:rFonts w:ascii="Calibri" w:eastAsia="Calibri" w:hAnsi="Calibri" w:cs="Calibri"/>
        </w:rPr>
        <w:t xml:space="preserve"> Se han implementado </w:t>
      </w:r>
      <w:r w:rsidRPr="370C6673">
        <w:rPr>
          <w:rFonts w:ascii="Calibri" w:eastAsia="Calibri" w:hAnsi="Calibri" w:cs="Calibri"/>
          <w:b/>
          <w:bCs/>
        </w:rPr>
        <w:t>barreras virtuales</w:t>
      </w:r>
      <w:r w:rsidRPr="370C6673">
        <w:rPr>
          <w:rFonts w:ascii="Calibri" w:eastAsia="Calibri" w:hAnsi="Calibri" w:cs="Calibri"/>
        </w:rPr>
        <w:t xml:space="preserve"> en el modelo para simular restricciones de acceso a ciertas zonas o para gestionar flujos unidireccionales en segmentos específicos de camino. El algoritmo A* tiene en cuenta estas barreras como obstáculos que no deben cruzarse al calcular la ruta, lo que es vital para la seguridad y el control de tráfico.</w:t>
      </w:r>
    </w:p>
    <w:p w14:paraId="36D82207" w14:textId="1EAD82B7" w:rsidR="0F903712" w:rsidRDefault="370C6673" w:rsidP="008F49B8">
      <w:pPr>
        <w:pStyle w:val="Prrafodelista"/>
        <w:numPr>
          <w:ilvl w:val="0"/>
          <w:numId w:val="93"/>
        </w:numPr>
        <w:spacing w:after="0"/>
        <w:rPr>
          <w:rFonts w:ascii="Calibri" w:eastAsia="Calibri" w:hAnsi="Calibri" w:cs="Calibri"/>
        </w:rPr>
      </w:pPr>
      <w:r w:rsidRPr="370C6673">
        <w:rPr>
          <w:rFonts w:ascii="Calibri" w:eastAsia="Calibri" w:hAnsi="Calibri" w:cs="Calibri"/>
          <w:b/>
          <w:bCs/>
        </w:rPr>
        <w:t>Zonas de Seguridad y Puntos de Conflicto:</w:t>
      </w:r>
      <w:r w:rsidRPr="370C6673">
        <w:rPr>
          <w:rFonts w:ascii="Calibri" w:eastAsia="Calibri" w:hAnsi="Calibri" w:cs="Calibri"/>
        </w:rPr>
        <w:t xml:space="preserve"> Aunque el algoritmo A* busca la ruta más corta, la seguridad y la evitación de colisiones son prioritarias. Se han conceptualizado </w:t>
      </w:r>
      <w:r w:rsidRPr="370C6673">
        <w:rPr>
          <w:rFonts w:ascii="Calibri" w:eastAsia="Calibri" w:hAnsi="Calibri" w:cs="Calibri"/>
          <w:b/>
          <w:bCs/>
        </w:rPr>
        <w:t>zonas de seguridad</w:t>
      </w:r>
      <w:r w:rsidRPr="370C6673">
        <w:rPr>
          <w:rFonts w:ascii="Calibri" w:eastAsia="Calibri" w:hAnsi="Calibri" w:cs="Calibri"/>
        </w:rPr>
        <w:t xml:space="preserve"> en las intersecciones y puntos de mayor tráfico donde los AGVs pueden reducir su velocidad o esperar una señal de paso. El sistema de control de AGVs de Flexsim, apoyado en el algoritmo, gestiona estos puntos de conflicto para </w:t>
      </w:r>
      <w:r w:rsidRPr="370C6673">
        <w:rPr>
          <w:rFonts w:ascii="Calibri" w:eastAsia="Calibri" w:hAnsi="Calibri" w:cs="Calibri"/>
          <w:b/>
          <w:bCs/>
        </w:rPr>
        <w:t>prevenir bloqueos y garantizar un flujo fluido</w:t>
      </w:r>
      <w:r w:rsidRPr="370C6673">
        <w:rPr>
          <w:rFonts w:ascii="Calibri" w:eastAsia="Calibri" w:hAnsi="Calibri" w:cs="Calibri"/>
        </w:rPr>
        <w:t>, utilizando reglas de prioridad o asignación de tiempos de acceso.</w:t>
      </w:r>
    </w:p>
    <w:p w14:paraId="14947017" w14:textId="44BE774B" w:rsidR="0F903712" w:rsidRDefault="0D6DC881" w:rsidP="008F49B8">
      <w:pPr>
        <w:pStyle w:val="Prrafodelista"/>
        <w:numPr>
          <w:ilvl w:val="0"/>
          <w:numId w:val="64"/>
        </w:numPr>
        <w:spacing w:after="0"/>
        <w:rPr>
          <w:rFonts w:ascii="Calibri" w:eastAsia="Calibri" w:hAnsi="Calibri" w:cs="Calibri"/>
        </w:rPr>
      </w:pPr>
      <w:r w:rsidRPr="0D6DC881">
        <w:rPr>
          <w:rFonts w:ascii="Calibri" w:eastAsia="Calibri" w:hAnsi="Calibri" w:cs="Calibri"/>
          <w:b/>
          <w:bCs/>
        </w:rPr>
        <w:t>Caminos Preferidos:</w:t>
      </w:r>
      <w:r w:rsidRPr="0D6DC881">
        <w:rPr>
          <w:rFonts w:ascii="Calibri" w:eastAsia="Calibri" w:hAnsi="Calibri" w:cs="Calibri"/>
        </w:rPr>
        <w:t xml:space="preserve"> En el diseño del layout, se han establecido </w:t>
      </w:r>
      <w:r w:rsidRPr="0D6DC881">
        <w:rPr>
          <w:rFonts w:ascii="Calibri" w:eastAsia="Calibri" w:hAnsi="Calibri" w:cs="Calibri"/>
          <w:b/>
          <w:bCs/>
        </w:rPr>
        <w:t>rutas preferenciales</w:t>
      </w:r>
      <w:r w:rsidRPr="0D6DC881">
        <w:rPr>
          <w:rFonts w:ascii="Calibri" w:eastAsia="Calibri" w:hAnsi="Calibri" w:cs="Calibri"/>
        </w:rPr>
        <w:t xml:space="preserve"> para ciertos tipos de tráfico o para optimizar el acceso a estaciones clave. Aunque no se personaliza directamente el algoritmo A* a bajo nivel, la </w:t>
      </w:r>
      <w:r w:rsidRPr="0D6DC881">
        <w:rPr>
          <w:rFonts w:ascii="Calibri" w:eastAsia="Calibri" w:hAnsi="Calibri" w:cs="Calibri"/>
          <w:b/>
          <w:bCs/>
        </w:rPr>
        <w:t>disposición física de los caminos y la configuración de las reglas de tráfico</w:t>
      </w:r>
      <w:r w:rsidRPr="0D6DC881">
        <w:rPr>
          <w:rFonts w:ascii="Calibri" w:eastAsia="Calibri" w:hAnsi="Calibri" w:cs="Calibri"/>
        </w:rPr>
        <w:t xml:space="preserve"> en Process Flow pueden influir en </w:t>
      </w:r>
      <w:r w:rsidRPr="0D6DC881">
        <w:rPr>
          <w:rFonts w:ascii="Calibri" w:eastAsia="Calibri" w:hAnsi="Calibri" w:cs="Calibri"/>
        </w:rPr>
        <w:lastRenderedPageBreak/>
        <w:t>que el algoritmo "prefiera" determinadas trayectorias, minimizando distancias o tiempos de espera en puntos específicos del mapa de calor de tráfico de AGVs.</w:t>
      </w:r>
    </w:p>
    <w:p w14:paraId="6B9EA7D0" w14:textId="0765784E" w:rsidR="0F903712" w:rsidRDefault="0F903712" w:rsidP="69E041B7">
      <w:pPr>
        <w:spacing w:after="0"/>
        <w:rPr>
          <w:rFonts w:ascii="Calibri" w:eastAsia="Calibri" w:hAnsi="Calibri" w:cs="Calibri"/>
        </w:rPr>
      </w:pPr>
    </w:p>
    <w:p w14:paraId="697620D6" w14:textId="559D08DD" w:rsidR="008F6CCD" w:rsidRDefault="69E041B7" w:rsidP="69E041B7">
      <w:pPr>
        <w:pStyle w:val="Ttulo2"/>
        <w:rPr>
          <w:sz w:val="36"/>
          <w:szCs w:val="36"/>
        </w:rPr>
      </w:pPr>
      <w:bookmarkStart w:id="166" w:name="_Toc1824615659"/>
      <w:r w:rsidRPr="06AAA0A4">
        <w:rPr>
          <w:sz w:val="36"/>
          <w:szCs w:val="36"/>
        </w:rPr>
        <w:t>Agentes de Proximidad y Prevención de Colisiones en AGVs</w:t>
      </w:r>
      <w:bookmarkEnd w:id="166"/>
    </w:p>
    <w:p w14:paraId="3880BB35" w14:textId="17395392" w:rsidR="008F6CCD" w:rsidRDefault="69E041B7" w:rsidP="69E041B7">
      <w:pPr>
        <w:spacing w:before="240" w:after="240"/>
        <w:jc w:val="both"/>
      </w:pPr>
      <w:r w:rsidRPr="69E041B7">
        <w:rPr>
          <w:rFonts w:ascii="Calibri" w:eastAsia="Calibri" w:hAnsi="Calibri" w:cs="Calibri"/>
        </w:rPr>
        <w:t xml:space="preserve">Para garantizar la </w:t>
      </w:r>
      <w:r w:rsidRPr="69E041B7">
        <w:rPr>
          <w:rFonts w:ascii="Calibri" w:eastAsia="Calibri" w:hAnsi="Calibri" w:cs="Calibri"/>
          <w:b/>
          <w:bCs/>
        </w:rPr>
        <w:t>seguridad operativa y la fluidez del tráfico</w:t>
      </w:r>
      <w:r w:rsidRPr="69E041B7">
        <w:rPr>
          <w:rFonts w:ascii="Calibri" w:eastAsia="Calibri" w:hAnsi="Calibri" w:cs="Calibri"/>
        </w:rPr>
        <w:t xml:space="preserve"> en un entorno dinámico, los AGVs de FAIN han sido dotados con </w:t>
      </w:r>
      <w:r w:rsidRPr="69E041B7">
        <w:rPr>
          <w:rFonts w:ascii="Calibri" w:eastAsia="Calibri" w:hAnsi="Calibri" w:cs="Calibri"/>
          <w:b/>
          <w:bCs/>
        </w:rPr>
        <w:t>agentes de proximidad</w:t>
      </w:r>
      <w:r w:rsidRPr="69E041B7">
        <w:rPr>
          <w:rFonts w:ascii="Calibri" w:eastAsia="Calibri" w:hAnsi="Calibri" w:cs="Calibri"/>
        </w:rPr>
        <w:t xml:space="preserve">. Esta funcionalidad es crucial para la </w:t>
      </w:r>
      <w:r w:rsidRPr="69E041B7">
        <w:rPr>
          <w:rFonts w:ascii="Calibri" w:eastAsia="Calibri" w:hAnsi="Calibri" w:cs="Calibri"/>
          <w:b/>
          <w:bCs/>
        </w:rPr>
        <w:t>prevención de colisiones y la gestión de puntos críticos</w:t>
      </w:r>
      <w:r w:rsidRPr="69E041B7">
        <w:rPr>
          <w:rFonts w:ascii="Calibri" w:eastAsia="Calibri" w:hAnsi="Calibri" w:cs="Calibri"/>
        </w:rPr>
        <w:t xml:space="preserve"> en la planta.</w:t>
      </w:r>
    </w:p>
    <w:p w14:paraId="578AE08A" w14:textId="6E8E2E12" w:rsidR="008F6CCD" w:rsidRDefault="69E041B7" w:rsidP="69E041B7">
      <w:pPr>
        <w:spacing w:before="240" w:after="240"/>
        <w:jc w:val="both"/>
      </w:pPr>
      <w:r w:rsidRPr="69E041B7">
        <w:rPr>
          <w:rFonts w:ascii="Calibri" w:eastAsia="Calibri" w:hAnsi="Calibri" w:cs="Calibri"/>
        </w:rPr>
        <w:t>Estos agentes, implementados mediante lógica en Flexsim, permiten a cada AGV:</w:t>
      </w:r>
    </w:p>
    <w:p w14:paraId="43761736" w14:textId="448DE346" w:rsidR="008F6CCD" w:rsidRDefault="69E041B7" w:rsidP="008F49B8">
      <w:pPr>
        <w:pStyle w:val="Prrafodelista"/>
        <w:numPr>
          <w:ilvl w:val="0"/>
          <w:numId w:val="94"/>
        </w:numPr>
        <w:spacing w:after="0"/>
        <w:jc w:val="both"/>
        <w:rPr>
          <w:rFonts w:ascii="Calibri" w:eastAsia="Calibri" w:hAnsi="Calibri" w:cs="Calibri"/>
        </w:rPr>
      </w:pPr>
      <w:r w:rsidRPr="69E041B7">
        <w:rPr>
          <w:rFonts w:ascii="Calibri" w:eastAsia="Calibri" w:hAnsi="Calibri" w:cs="Calibri"/>
          <w:b/>
          <w:bCs/>
        </w:rPr>
        <w:t>Detección de Proximidad:</w:t>
      </w:r>
      <w:r w:rsidRPr="69E041B7">
        <w:rPr>
          <w:rFonts w:ascii="Calibri" w:eastAsia="Calibri" w:hAnsi="Calibri" w:cs="Calibri"/>
        </w:rPr>
        <w:t xml:space="preserve"> Identificar la presencia de otros AGVs, obstáculos o personal en su trayectoria inmediata.</w:t>
      </w:r>
    </w:p>
    <w:p w14:paraId="1D90D565" w14:textId="1BDABDD1" w:rsidR="008F6CCD" w:rsidRDefault="69E041B7" w:rsidP="008F49B8">
      <w:pPr>
        <w:pStyle w:val="Prrafodelista"/>
        <w:numPr>
          <w:ilvl w:val="0"/>
          <w:numId w:val="94"/>
        </w:numPr>
        <w:spacing w:after="0"/>
        <w:jc w:val="both"/>
        <w:rPr>
          <w:rFonts w:ascii="Calibri" w:eastAsia="Calibri" w:hAnsi="Calibri" w:cs="Calibri"/>
        </w:rPr>
      </w:pPr>
      <w:r w:rsidRPr="69E041B7">
        <w:rPr>
          <w:rFonts w:ascii="Calibri" w:eastAsia="Calibri" w:hAnsi="Calibri" w:cs="Calibri"/>
          <w:b/>
          <w:bCs/>
        </w:rPr>
        <w:t>Decisiones de Evasión:</w:t>
      </w:r>
      <w:r w:rsidRPr="69E041B7">
        <w:rPr>
          <w:rFonts w:ascii="Calibri" w:eastAsia="Calibri" w:hAnsi="Calibri" w:cs="Calibri"/>
        </w:rPr>
        <w:t xml:space="preserve"> Ante la detección de una posible colisión o congestión en un punto crítico (como intersecciones o zonas de carga/descarga), el AGV puede tomar decisiones autónomas. Esto incluye la capacidad de realizar </w:t>
      </w:r>
      <w:r w:rsidRPr="69E041B7">
        <w:rPr>
          <w:rFonts w:ascii="Calibri" w:eastAsia="Calibri" w:hAnsi="Calibri" w:cs="Calibri"/>
          <w:b/>
          <w:bCs/>
        </w:rPr>
        <w:t>giros de 90 grados</w:t>
      </w:r>
      <w:r w:rsidRPr="69E041B7">
        <w:rPr>
          <w:rFonts w:ascii="Calibri" w:eastAsia="Calibri" w:hAnsi="Calibri" w:cs="Calibri"/>
        </w:rPr>
        <w:t xml:space="preserve"> para desviarse de su ruta original, buscar caminos alternativos temporales, reducir la velocidad o detenerse hasta que la vía esté despejada.</w:t>
      </w:r>
    </w:p>
    <w:p w14:paraId="0FED24CB" w14:textId="0BC85150" w:rsidR="69E041B7" w:rsidRDefault="69E041B7" w:rsidP="69E041B7">
      <w:pPr>
        <w:spacing w:after="0"/>
        <w:jc w:val="both"/>
        <w:rPr>
          <w:rFonts w:ascii="Calibri" w:eastAsia="Calibri" w:hAnsi="Calibri" w:cs="Calibri"/>
        </w:rPr>
      </w:pPr>
    </w:p>
    <w:p w14:paraId="70EC2AA5" w14:textId="7A7A8246" w:rsidR="007875DA" w:rsidRDefault="008F6CCD" w:rsidP="69E041B7">
      <w:pPr>
        <w:pStyle w:val="Ttulo2"/>
      </w:pPr>
      <w:bookmarkStart w:id="167" w:name="_Toc1258447829"/>
      <w:r w:rsidRPr="008F6CCD">
        <w:t>Introducción a la Simulación Robótica en RoboDK</w:t>
      </w:r>
      <w:bookmarkEnd w:id="167"/>
    </w:p>
    <w:p w14:paraId="236E82F0" w14:textId="77777777" w:rsidR="008F6CCD" w:rsidRPr="008F6CCD" w:rsidRDefault="008F6CCD" w:rsidP="007875DA">
      <w:pPr>
        <w:jc w:val="both"/>
      </w:pPr>
      <w:r w:rsidRPr="008F6CCD">
        <w:t xml:space="preserve">Como parte del desarrollo del proyecto FAIN, se ha llevado a cabo una simulación detallada del proceso de ensamblaje de videoconsolas utilizando </w:t>
      </w:r>
      <w:r w:rsidRPr="008F6CCD">
        <w:rPr>
          <w:b/>
          <w:bCs/>
        </w:rPr>
        <w:t>RoboDK</w:t>
      </w:r>
      <w:r w:rsidRPr="008F6CCD">
        <w:t>, una plataforma especializada en la programación y validación offline de robots industriales. Esta simulación complementa el modelo general desarrollado en Flexsim, permitiendo validar el comportamiento físico del sistema robótico en las estaciones de ensamblaje.</w:t>
      </w:r>
    </w:p>
    <w:p w14:paraId="61A1FED0" w14:textId="77777777" w:rsidR="008F6CCD" w:rsidRPr="008F6CCD" w:rsidRDefault="008F6CCD" w:rsidP="007875DA">
      <w:pPr>
        <w:jc w:val="both"/>
      </w:pPr>
      <w:r w:rsidRPr="008F6CCD">
        <w:t xml:space="preserve">El objetivo principal de esta simulación en RoboDK ha sido recrear y coordinar el proceso completo de manipulación de piezas, desde su generación aleatoria hasta su ensamblaje final. Para ello, se han desarrollado un conjunto de </w:t>
      </w:r>
      <w:r w:rsidRPr="008F6CCD">
        <w:rPr>
          <w:b/>
          <w:bCs/>
        </w:rPr>
        <w:t>scripts organizados en bloques funcionales</w:t>
      </w:r>
      <w:r w:rsidRPr="008F6CCD">
        <w:t>, que permiten simular con precisión tanto el entorno físico como la lógica de actuación del robot.</w:t>
      </w:r>
    </w:p>
    <w:p w14:paraId="1EB9524C" w14:textId="77777777" w:rsidR="008F6CCD" w:rsidRPr="008F6CCD" w:rsidRDefault="008F6CCD" w:rsidP="007875DA">
      <w:pPr>
        <w:jc w:val="both"/>
      </w:pPr>
      <w:r w:rsidRPr="008F6CCD">
        <w:t>En términos generales, el proceso simulado incluye:</w:t>
      </w:r>
    </w:p>
    <w:p w14:paraId="4696F431" w14:textId="77777777" w:rsidR="008F6CCD" w:rsidRPr="008F6CCD" w:rsidRDefault="008F6CCD" w:rsidP="008F49B8">
      <w:pPr>
        <w:numPr>
          <w:ilvl w:val="0"/>
          <w:numId w:val="48"/>
        </w:numPr>
        <w:jc w:val="both"/>
      </w:pPr>
      <w:r w:rsidRPr="008F6CCD">
        <w:t xml:space="preserve">La creación aleatoria de </w:t>
      </w:r>
      <w:r w:rsidRPr="008F6CCD">
        <w:rPr>
          <w:b/>
          <w:bCs/>
        </w:rPr>
        <w:t>bases</w:t>
      </w:r>
      <w:r w:rsidRPr="008F6CCD">
        <w:t xml:space="preserve"> sobre la cinta transportadora y </w:t>
      </w:r>
      <w:r w:rsidRPr="008F6CCD">
        <w:rPr>
          <w:b/>
          <w:bCs/>
        </w:rPr>
        <w:t>placas electrónicas</w:t>
      </w:r>
      <w:r w:rsidRPr="008F6CCD">
        <w:t xml:space="preserve"> sobre la mesa de trabajo.</w:t>
      </w:r>
    </w:p>
    <w:p w14:paraId="2822D9B0" w14:textId="77777777" w:rsidR="008F6CCD" w:rsidRPr="008F6CCD" w:rsidRDefault="008F6CCD" w:rsidP="008F49B8">
      <w:pPr>
        <w:numPr>
          <w:ilvl w:val="0"/>
          <w:numId w:val="48"/>
        </w:numPr>
        <w:jc w:val="both"/>
      </w:pPr>
      <w:r w:rsidRPr="008F6CCD">
        <w:t xml:space="preserve">El uso de </w:t>
      </w:r>
      <w:r w:rsidRPr="008F6CCD">
        <w:rPr>
          <w:b/>
          <w:bCs/>
        </w:rPr>
        <w:t>sensores virtuales</w:t>
      </w:r>
      <w:r w:rsidRPr="008F6CCD">
        <w:t xml:space="preserve"> para detectar la presencia y posición de las piezas a lo largo de la línea.</w:t>
      </w:r>
    </w:p>
    <w:p w14:paraId="5C05FF44" w14:textId="77777777" w:rsidR="008F6CCD" w:rsidRPr="008F6CCD" w:rsidRDefault="008F6CCD" w:rsidP="008F49B8">
      <w:pPr>
        <w:numPr>
          <w:ilvl w:val="0"/>
          <w:numId w:val="48"/>
        </w:numPr>
        <w:jc w:val="both"/>
      </w:pPr>
      <w:r w:rsidRPr="008F6CCD">
        <w:t xml:space="preserve">La captura de imágenes desde la </w:t>
      </w:r>
      <w:r w:rsidRPr="008F6CCD">
        <w:rPr>
          <w:b/>
          <w:bCs/>
        </w:rPr>
        <w:t>cámara montada en el robot</w:t>
      </w:r>
      <w:r w:rsidRPr="008F6CCD">
        <w:t>, simulando un sistema de visión artificial que detecta la posición y orientación de las bases en la cinta.</w:t>
      </w:r>
    </w:p>
    <w:p w14:paraId="6D1EB4BC" w14:textId="77777777" w:rsidR="008F6CCD" w:rsidRPr="008F6CCD" w:rsidRDefault="008F6CCD" w:rsidP="008F49B8">
      <w:pPr>
        <w:numPr>
          <w:ilvl w:val="0"/>
          <w:numId w:val="48"/>
        </w:numPr>
        <w:jc w:val="both"/>
      </w:pPr>
      <w:r w:rsidRPr="008F6CCD">
        <w:t xml:space="preserve">El cálculo automático de coordenadas y ángulos de orientación necesarios para que el robot pueda </w:t>
      </w:r>
      <w:r w:rsidRPr="008F6CCD">
        <w:rPr>
          <w:b/>
          <w:bCs/>
        </w:rPr>
        <w:t>recoger correctamente las placas</w:t>
      </w:r>
      <w:r w:rsidRPr="008F6CCD">
        <w:t xml:space="preserve"> y colocarlas con precisión sobre las bases.</w:t>
      </w:r>
    </w:p>
    <w:p w14:paraId="4E0872C1" w14:textId="77777777" w:rsidR="008F6CCD" w:rsidRPr="008F6CCD" w:rsidRDefault="008F6CCD" w:rsidP="007875DA">
      <w:pPr>
        <w:jc w:val="both"/>
      </w:pPr>
      <w:r w:rsidRPr="008F6CCD">
        <w:t xml:space="preserve">El sistema se organiza en torno a </w:t>
      </w:r>
      <w:r w:rsidRPr="008F6CCD">
        <w:rPr>
          <w:b/>
          <w:bCs/>
        </w:rPr>
        <w:t>dos bloques principales de scripts</w:t>
      </w:r>
      <w:r w:rsidRPr="008F6CCD">
        <w:t>:</w:t>
      </w:r>
    </w:p>
    <w:p w14:paraId="352723AA" w14:textId="77777777" w:rsidR="008F6CCD" w:rsidRPr="008F6CCD" w:rsidRDefault="008F6CCD" w:rsidP="008F49B8">
      <w:pPr>
        <w:numPr>
          <w:ilvl w:val="0"/>
          <w:numId w:val="49"/>
        </w:numPr>
        <w:jc w:val="both"/>
      </w:pPr>
      <w:r w:rsidRPr="008F6CCD">
        <w:rPr>
          <w:b/>
          <w:bCs/>
        </w:rPr>
        <w:lastRenderedPageBreak/>
        <w:t>Scripts de operación robótica y control del proceso</w:t>
      </w:r>
      <w:r w:rsidRPr="008F6CCD">
        <w:t>, que incluyen sensores, control de cinta, captura de imágenes, cálculos de posición y movimientos de recogida/colocación.</w:t>
      </w:r>
    </w:p>
    <w:p w14:paraId="39900A86" w14:textId="77777777" w:rsidR="008F6CCD" w:rsidRPr="008F6CCD" w:rsidRDefault="008F6CCD" w:rsidP="008F49B8">
      <w:pPr>
        <w:numPr>
          <w:ilvl w:val="0"/>
          <w:numId w:val="49"/>
        </w:numPr>
        <w:jc w:val="both"/>
      </w:pPr>
      <w:r w:rsidRPr="008F6CCD">
        <w:rPr>
          <w:b/>
          <w:bCs/>
        </w:rPr>
        <w:t>Scripts de generación y gestión de componentes</w:t>
      </w:r>
      <w:r w:rsidRPr="008F6CCD">
        <w:t>, que permiten crear, reiniciar o comprobar la disponibilidad de placas y bases dentro del entorno virtual.</w:t>
      </w:r>
    </w:p>
    <w:p w14:paraId="65F08162" w14:textId="77777777" w:rsidR="008F6CCD" w:rsidRDefault="008F6CCD" w:rsidP="007875DA">
      <w:pPr>
        <w:jc w:val="both"/>
      </w:pPr>
      <w:r w:rsidRPr="008F6CCD">
        <w:t>Estos scripts, trabajando de forma coordinada, permiten simular con realismo la lógica del ensamblaje automatizado y validar la viabilidad física del proceso antes de su implementación real. A continuación, se detallará cada uno de los scripts desarrollados, junto con fragmentos de código y explicaciones de su función dentro del sistema.</w:t>
      </w:r>
    </w:p>
    <w:p w14:paraId="57A4AFBC" w14:textId="77777777" w:rsidR="00AB3FB3" w:rsidRDefault="00A64FF9" w:rsidP="00AB3FB3">
      <w:pPr>
        <w:keepNext/>
        <w:jc w:val="center"/>
      </w:pPr>
      <w:r w:rsidRPr="00A64FF9">
        <w:rPr>
          <w:noProof/>
        </w:rPr>
        <w:drawing>
          <wp:inline distT="0" distB="0" distL="0" distR="0" wp14:anchorId="4788F120" wp14:editId="4B7C736D">
            <wp:extent cx="4699221" cy="1773141"/>
            <wp:effectExtent l="0" t="0" r="6350" b="0"/>
            <wp:docPr id="6385229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291" name="Imagen 1" descr="Interfaz de usuario gráfica, Texto&#10;&#10;El contenido generado por IA puede ser incorrecto."/>
                    <pic:cNvPicPr/>
                  </pic:nvPicPr>
                  <pic:blipFill rotWithShape="1">
                    <a:blip r:embed="rId30"/>
                    <a:srcRect l="6332" t="14073" r="6640" b="14598"/>
                    <a:stretch>
                      <a:fillRect/>
                    </a:stretch>
                  </pic:blipFill>
                  <pic:spPr bwMode="auto">
                    <a:xfrm>
                      <a:off x="0" y="0"/>
                      <a:ext cx="4699555" cy="1773267"/>
                    </a:xfrm>
                    <a:prstGeom prst="rect">
                      <a:avLst/>
                    </a:prstGeom>
                    <a:ln>
                      <a:noFill/>
                    </a:ln>
                    <a:extLst>
                      <a:ext uri="{53640926-AAD7-44D8-BBD7-CCE9431645EC}">
                        <a14:shadowObscured xmlns:a14="http://schemas.microsoft.com/office/drawing/2010/main"/>
                      </a:ext>
                    </a:extLst>
                  </pic:spPr>
                </pic:pic>
              </a:graphicData>
            </a:graphic>
          </wp:inline>
        </w:drawing>
      </w:r>
    </w:p>
    <w:p w14:paraId="6BA10B76" w14:textId="6E4A7E06" w:rsidR="007875DA" w:rsidRDefault="00AB3FB3" w:rsidP="00553A18">
      <w:pPr>
        <w:pStyle w:val="Descripcin"/>
        <w:jc w:val="center"/>
      </w:pPr>
      <w:bookmarkStart w:id="168" w:name="_Toc200490550"/>
      <w:bookmarkStart w:id="169" w:name="_Toc200491037"/>
      <w:r>
        <w:t xml:space="preserve">Figura </w:t>
      </w:r>
      <w:fldSimple w:instr=" SEQ Figura \* ARABIC "/>
      <w:r>
        <w:t xml:space="preserve"> – Código para la captura de imágenes</w:t>
      </w:r>
      <w:bookmarkEnd w:id="168"/>
      <w:bookmarkEnd w:id="169"/>
    </w:p>
    <w:p w14:paraId="614EC54A" w14:textId="77777777" w:rsidR="00F1735E" w:rsidRPr="00F1735E" w:rsidRDefault="00F1735E" w:rsidP="007875DA">
      <w:pPr>
        <w:jc w:val="both"/>
      </w:pPr>
      <w:r w:rsidRPr="00F1735E">
        <w:t>Este script se encarga de activar la cámara del robot para realizar una fotografía de la base (objeto a ensamblar) cuando esta se encuentra en posiciones aleatorias sobre la cinta transportadora.</w:t>
      </w:r>
    </w:p>
    <w:p w14:paraId="25F38FBC" w14:textId="77777777" w:rsidR="00F1735E" w:rsidRPr="00F1735E" w:rsidRDefault="00F1735E" w:rsidP="007875DA">
      <w:pPr>
        <w:jc w:val="both"/>
        <w:rPr>
          <w:b/>
          <w:bCs/>
        </w:rPr>
      </w:pPr>
      <w:r w:rsidRPr="00F1735E">
        <w:rPr>
          <w:b/>
          <w:bCs/>
        </w:rPr>
        <w:t>Funcionalidad principal:</w:t>
      </w:r>
    </w:p>
    <w:p w14:paraId="0BDDEFB3" w14:textId="77777777" w:rsidR="00F1735E" w:rsidRPr="00F1735E" w:rsidRDefault="00F1735E" w:rsidP="008F49B8">
      <w:pPr>
        <w:numPr>
          <w:ilvl w:val="0"/>
          <w:numId w:val="55"/>
        </w:numPr>
        <w:jc w:val="both"/>
      </w:pPr>
      <w:r w:rsidRPr="00F1735E">
        <w:t>El robot posiciona su cámara en una posición fija o predeterminada desde la cual se puede capturar la base en la cinta.</w:t>
      </w:r>
    </w:p>
    <w:p w14:paraId="5C4155AE" w14:textId="77777777" w:rsidR="00F1735E" w:rsidRPr="00F1735E" w:rsidRDefault="00F1735E" w:rsidP="008F49B8">
      <w:pPr>
        <w:numPr>
          <w:ilvl w:val="0"/>
          <w:numId w:val="55"/>
        </w:numPr>
        <w:jc w:val="both"/>
      </w:pPr>
      <w:r w:rsidRPr="00F1735E">
        <w:t>Se dispara la cámara y se guarda la imagen en una ruta conocida (fotos/image.png).</w:t>
      </w:r>
    </w:p>
    <w:p w14:paraId="5180E221" w14:textId="77777777" w:rsidR="00F1735E" w:rsidRPr="00F1735E" w:rsidRDefault="00F1735E" w:rsidP="008F49B8">
      <w:pPr>
        <w:numPr>
          <w:ilvl w:val="0"/>
          <w:numId w:val="55"/>
        </w:numPr>
        <w:jc w:val="both"/>
      </w:pPr>
      <w:r w:rsidRPr="00F1735E">
        <w:t>Esta imagen será usada posteriormente por el script de visión (calculpos.py) para calcular la posición y orientación del objeto.</w:t>
      </w:r>
    </w:p>
    <w:p w14:paraId="586FF7BC" w14:textId="77777777" w:rsidR="00F1735E" w:rsidRPr="00F1735E" w:rsidRDefault="00F1735E" w:rsidP="008F49B8">
      <w:pPr>
        <w:numPr>
          <w:ilvl w:val="0"/>
          <w:numId w:val="55"/>
        </w:numPr>
        <w:jc w:val="both"/>
      </w:pPr>
      <w:r w:rsidRPr="00F1735E">
        <w:t>Dado que las bases pueden aparecer en posiciones y orientaciones aleatorias, esta captura es el primer paso fundamental para la adaptación dinámica del proceso de ensamblaje.</w:t>
      </w:r>
    </w:p>
    <w:p w14:paraId="33FA766F" w14:textId="77777777" w:rsidR="009F5D4C" w:rsidRPr="008F6CCD" w:rsidRDefault="009F5D4C" w:rsidP="007875DA">
      <w:pPr>
        <w:jc w:val="both"/>
      </w:pPr>
    </w:p>
    <w:p w14:paraId="1AF0DCE1" w14:textId="77777777" w:rsidR="00553A18" w:rsidRDefault="00B11A6E" w:rsidP="00553A18">
      <w:pPr>
        <w:keepNext/>
        <w:jc w:val="center"/>
      </w:pPr>
      <w:r w:rsidRPr="00B11A6E">
        <w:rPr>
          <w:noProof/>
        </w:rPr>
        <w:lastRenderedPageBreak/>
        <w:drawing>
          <wp:inline distT="0" distB="0" distL="0" distR="0" wp14:anchorId="3FEB4A92" wp14:editId="120ECBA7">
            <wp:extent cx="4586964" cy="2846567"/>
            <wp:effectExtent l="0" t="0" r="4445" b="0"/>
            <wp:docPr id="1900189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934" name="Imagen 1" descr="Texto&#10;&#10;El contenido generado por IA puede ser incorrecto."/>
                    <pic:cNvPicPr/>
                  </pic:nvPicPr>
                  <pic:blipFill rotWithShape="1">
                    <a:blip r:embed="rId31"/>
                    <a:srcRect l="7805" t="10537" r="7236" b="10858"/>
                    <a:stretch>
                      <a:fillRect/>
                    </a:stretch>
                  </pic:blipFill>
                  <pic:spPr bwMode="auto">
                    <a:xfrm>
                      <a:off x="0" y="0"/>
                      <a:ext cx="4587823" cy="2847100"/>
                    </a:xfrm>
                    <a:prstGeom prst="rect">
                      <a:avLst/>
                    </a:prstGeom>
                    <a:ln>
                      <a:noFill/>
                    </a:ln>
                    <a:extLst>
                      <a:ext uri="{53640926-AAD7-44D8-BBD7-CCE9431645EC}">
                        <a14:shadowObscured xmlns:a14="http://schemas.microsoft.com/office/drawing/2010/main"/>
                      </a:ext>
                    </a:extLst>
                  </pic:spPr>
                </pic:pic>
              </a:graphicData>
            </a:graphic>
          </wp:inline>
        </w:drawing>
      </w:r>
    </w:p>
    <w:p w14:paraId="1A0590CF" w14:textId="3AD19A66" w:rsidR="007875DA" w:rsidRDefault="00553A18" w:rsidP="00553A18">
      <w:pPr>
        <w:pStyle w:val="Descripcin"/>
        <w:jc w:val="center"/>
      </w:pPr>
      <w:bookmarkStart w:id="170" w:name="_Toc200490551"/>
      <w:bookmarkStart w:id="171" w:name="_Toc200491038"/>
      <w:r>
        <w:t xml:space="preserve">Figura </w:t>
      </w:r>
      <w:fldSimple w:instr=" SEQ Figura \* ARABIC "/>
      <w:r>
        <w:t xml:space="preserve"> – Código para la detección de posición y el ángulo del objeto</w:t>
      </w:r>
      <w:bookmarkEnd w:id="170"/>
      <w:bookmarkEnd w:id="171"/>
    </w:p>
    <w:p w14:paraId="4C6D3AED" w14:textId="77777777" w:rsidR="00553A18" w:rsidRDefault="000C0C2A" w:rsidP="00553A18">
      <w:pPr>
        <w:keepNext/>
        <w:jc w:val="center"/>
      </w:pPr>
      <w:r w:rsidRPr="000C0C2A">
        <w:rPr>
          <w:noProof/>
        </w:rPr>
        <w:drawing>
          <wp:inline distT="0" distB="0" distL="0" distR="0" wp14:anchorId="2C8AC76C" wp14:editId="56C2AB60">
            <wp:extent cx="4737941" cy="2115047"/>
            <wp:effectExtent l="0" t="0" r="5715" b="0"/>
            <wp:docPr id="1967798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98235" name="Imagen 1" descr="Texto&#10;&#10;El contenido generado por IA puede ser incorrecto."/>
                    <pic:cNvPicPr/>
                  </pic:nvPicPr>
                  <pic:blipFill rotWithShape="1">
                    <a:blip r:embed="rId32"/>
                    <a:srcRect l="6185" t="11775" r="6040" b="11799"/>
                    <a:stretch>
                      <a:fillRect/>
                    </a:stretch>
                  </pic:blipFill>
                  <pic:spPr bwMode="auto">
                    <a:xfrm>
                      <a:off x="0" y="0"/>
                      <a:ext cx="4739913" cy="2115927"/>
                    </a:xfrm>
                    <a:prstGeom prst="rect">
                      <a:avLst/>
                    </a:prstGeom>
                    <a:ln>
                      <a:noFill/>
                    </a:ln>
                    <a:extLst>
                      <a:ext uri="{53640926-AAD7-44D8-BBD7-CCE9431645EC}">
                        <a14:shadowObscured xmlns:a14="http://schemas.microsoft.com/office/drawing/2010/main"/>
                      </a:ext>
                    </a:extLst>
                  </pic:spPr>
                </pic:pic>
              </a:graphicData>
            </a:graphic>
          </wp:inline>
        </w:drawing>
      </w:r>
    </w:p>
    <w:p w14:paraId="655E62F0" w14:textId="161D1C64" w:rsidR="000C0C2A" w:rsidRDefault="00553A18" w:rsidP="00553A18">
      <w:pPr>
        <w:pStyle w:val="Descripcin"/>
        <w:jc w:val="center"/>
      </w:pPr>
      <w:bookmarkStart w:id="172" w:name="_Toc200490552"/>
      <w:bookmarkStart w:id="173" w:name="_Toc200491039"/>
      <w:r>
        <w:t xml:space="preserve">Figura </w:t>
      </w:r>
      <w:fldSimple w:instr=" SEQ Figura \* ARABIC "/>
      <w:r>
        <w:t xml:space="preserve"> – Código para la detección de posición del ángulo del objeto</w:t>
      </w:r>
      <w:bookmarkEnd w:id="172"/>
      <w:bookmarkEnd w:id="173"/>
    </w:p>
    <w:p w14:paraId="6FAF1DB4" w14:textId="77777777" w:rsidR="009F5D4C" w:rsidRPr="009F5D4C" w:rsidRDefault="009F5D4C" w:rsidP="007875DA">
      <w:pPr>
        <w:jc w:val="both"/>
      </w:pPr>
      <w:r w:rsidRPr="009F5D4C">
        <w:t>Este script es responsable de analizar una imagen capturada desde la cámara montada en el robot para identificar la posición y orientación de la base (pieza inferior) de la consola sobre la cinta transportadora.</w:t>
      </w:r>
    </w:p>
    <w:p w14:paraId="2C136899" w14:textId="77777777" w:rsidR="009F5D4C" w:rsidRPr="009F5D4C" w:rsidRDefault="009F5D4C" w:rsidP="007875DA">
      <w:pPr>
        <w:jc w:val="both"/>
        <w:rPr>
          <w:b/>
          <w:bCs/>
        </w:rPr>
      </w:pPr>
      <w:r w:rsidRPr="009F5D4C">
        <w:rPr>
          <w:b/>
          <w:bCs/>
        </w:rPr>
        <w:t>Funcionamiento general:</w:t>
      </w:r>
    </w:p>
    <w:p w14:paraId="7FA076D7" w14:textId="77777777" w:rsidR="009F5D4C" w:rsidRPr="009F5D4C" w:rsidRDefault="009F5D4C" w:rsidP="008F49B8">
      <w:pPr>
        <w:numPr>
          <w:ilvl w:val="0"/>
          <w:numId w:val="50"/>
        </w:numPr>
        <w:jc w:val="both"/>
      </w:pPr>
      <w:r w:rsidRPr="009F5D4C">
        <w:t>Se carga una imagen (image.png) tomada previamente por el robot.</w:t>
      </w:r>
    </w:p>
    <w:p w14:paraId="49FC1E53" w14:textId="77777777" w:rsidR="009F5D4C" w:rsidRPr="009F5D4C" w:rsidRDefault="009F5D4C" w:rsidP="008F49B8">
      <w:pPr>
        <w:numPr>
          <w:ilvl w:val="0"/>
          <w:numId w:val="50"/>
        </w:numPr>
        <w:jc w:val="both"/>
      </w:pPr>
      <w:r w:rsidRPr="009F5D4C">
        <w:t>Se convierte la imagen al espacio de color HSV y se aplica una máscara para detectar el color rosa (color objetivo de la base).</w:t>
      </w:r>
    </w:p>
    <w:p w14:paraId="682438AE" w14:textId="77777777" w:rsidR="009F5D4C" w:rsidRPr="009F5D4C" w:rsidRDefault="009F5D4C" w:rsidP="008F49B8">
      <w:pPr>
        <w:numPr>
          <w:ilvl w:val="0"/>
          <w:numId w:val="50"/>
        </w:numPr>
        <w:jc w:val="both"/>
      </w:pPr>
      <w:r w:rsidRPr="009F5D4C">
        <w:t>Se identifican los contornos en la imagen y se selecciona el más grande.</w:t>
      </w:r>
    </w:p>
    <w:p w14:paraId="509F65F1" w14:textId="77777777" w:rsidR="009F5D4C" w:rsidRPr="009F5D4C" w:rsidRDefault="009F5D4C" w:rsidP="008F49B8">
      <w:pPr>
        <w:numPr>
          <w:ilvl w:val="0"/>
          <w:numId w:val="50"/>
        </w:numPr>
        <w:jc w:val="both"/>
      </w:pPr>
      <w:r w:rsidRPr="009F5D4C">
        <w:t>Si se detectan exactamente 4 vértices, se considera que se ha localizado una base rectangular.</w:t>
      </w:r>
    </w:p>
    <w:p w14:paraId="0E16BCA0" w14:textId="77777777" w:rsidR="009F5D4C" w:rsidRPr="009F5D4C" w:rsidRDefault="009F5D4C" w:rsidP="008F49B8">
      <w:pPr>
        <w:numPr>
          <w:ilvl w:val="0"/>
          <w:numId w:val="50"/>
        </w:numPr>
        <w:jc w:val="both"/>
      </w:pPr>
      <w:r w:rsidRPr="009F5D4C">
        <w:t>Se calcula el centroide de la figura y el ángulo de rotación respecto al eje horizontal, utilizando trigonometría sobre los vértices.</w:t>
      </w:r>
    </w:p>
    <w:p w14:paraId="189EADFA" w14:textId="28EE44F9" w:rsidR="007875DA" w:rsidRDefault="009F5D4C" w:rsidP="008F49B8">
      <w:pPr>
        <w:numPr>
          <w:ilvl w:val="0"/>
          <w:numId w:val="50"/>
        </w:numPr>
        <w:jc w:val="both"/>
      </w:pPr>
      <w:r w:rsidRPr="009F5D4C">
        <w:lastRenderedPageBreak/>
        <w:t xml:space="preserve">Finalmente, se escriben los resultados (posición X, Y y ángulo Z) como </w:t>
      </w:r>
      <w:r w:rsidRPr="009F5D4C">
        <w:rPr>
          <w:b/>
          <w:bCs/>
        </w:rPr>
        <w:t>parámetros globales</w:t>
      </w:r>
      <w:r w:rsidRPr="009F5D4C">
        <w:t xml:space="preserve"> dentro de RoboDK mediante RDK.setParam(), para que sean leídos posteriormente por el robot en la etapa de ensamblaje</w:t>
      </w:r>
    </w:p>
    <w:p w14:paraId="48A30C09" w14:textId="77777777" w:rsidR="00553A18" w:rsidRDefault="00276C1D" w:rsidP="00553A18">
      <w:pPr>
        <w:keepNext/>
        <w:jc w:val="center"/>
      </w:pPr>
      <w:r w:rsidRPr="00276C1D">
        <w:rPr>
          <w:noProof/>
        </w:rPr>
        <w:drawing>
          <wp:inline distT="0" distB="0" distL="0" distR="0" wp14:anchorId="2E3BC749" wp14:editId="45F7682B">
            <wp:extent cx="4579530" cy="3570136"/>
            <wp:effectExtent l="0" t="0" r="0" b="0"/>
            <wp:docPr id="1914426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6681" name="Imagen 1" descr="Texto&#10;&#10;El contenido generado por IA puede ser incorrecto."/>
                    <pic:cNvPicPr/>
                  </pic:nvPicPr>
                  <pic:blipFill rotWithShape="1">
                    <a:blip r:embed="rId33"/>
                    <a:srcRect l="7657" t="9684" r="7521" b="11248"/>
                    <a:stretch>
                      <a:fillRect/>
                    </a:stretch>
                  </pic:blipFill>
                  <pic:spPr bwMode="auto">
                    <a:xfrm>
                      <a:off x="0" y="0"/>
                      <a:ext cx="4580459" cy="3570860"/>
                    </a:xfrm>
                    <a:prstGeom prst="rect">
                      <a:avLst/>
                    </a:prstGeom>
                    <a:ln>
                      <a:noFill/>
                    </a:ln>
                    <a:extLst>
                      <a:ext uri="{53640926-AAD7-44D8-BBD7-CCE9431645EC}">
                        <a14:shadowObscured xmlns:a14="http://schemas.microsoft.com/office/drawing/2010/main"/>
                      </a:ext>
                    </a:extLst>
                  </pic:spPr>
                </pic:pic>
              </a:graphicData>
            </a:graphic>
          </wp:inline>
        </w:drawing>
      </w:r>
    </w:p>
    <w:p w14:paraId="28142CB8" w14:textId="75D6D9ED" w:rsidR="00276C1D" w:rsidRDefault="00553A18" w:rsidP="00652904">
      <w:pPr>
        <w:pStyle w:val="Descripcin"/>
        <w:jc w:val="center"/>
      </w:pPr>
      <w:bookmarkStart w:id="174" w:name="_Toc200490553"/>
      <w:bookmarkStart w:id="175" w:name="_Toc200491040"/>
      <w:r>
        <w:t xml:space="preserve">Figura </w:t>
      </w:r>
      <w:fldSimple w:instr=" SEQ Figura \* ARABIC "/>
      <w:r>
        <w:t xml:space="preserve"> – Código del movimiento de recogida y colocac</w:t>
      </w:r>
      <w:r w:rsidR="00652904">
        <w:t>ión</w:t>
      </w:r>
      <w:bookmarkEnd w:id="174"/>
      <w:bookmarkEnd w:id="175"/>
    </w:p>
    <w:p w14:paraId="3FD1DA52" w14:textId="77777777" w:rsidR="009F5D4C" w:rsidRPr="009F5D4C" w:rsidRDefault="009F5D4C" w:rsidP="007875DA">
      <w:pPr>
        <w:jc w:val="both"/>
      </w:pPr>
      <w:r w:rsidRPr="009F5D4C">
        <w:t>Este script ejecuta el movimiento completo del brazo robótico desde su posición inicial hasta el punto de recogida de la placa, y posteriormente la colocación sobre la base detectada. Utiliza los parámetros generados por la visión artificial y gestiona la lógica de interacción con el entorno simulado.</w:t>
      </w:r>
    </w:p>
    <w:p w14:paraId="70B163B6" w14:textId="77777777" w:rsidR="009F5D4C" w:rsidRPr="009F5D4C" w:rsidRDefault="009F5D4C" w:rsidP="007875DA">
      <w:pPr>
        <w:jc w:val="both"/>
        <w:rPr>
          <w:b/>
          <w:bCs/>
        </w:rPr>
      </w:pPr>
      <w:r w:rsidRPr="009F5D4C">
        <w:rPr>
          <w:b/>
          <w:bCs/>
        </w:rPr>
        <w:t>Fases del proceso:</w:t>
      </w:r>
    </w:p>
    <w:p w14:paraId="604B3AD8" w14:textId="59DDAA30" w:rsidR="009F5D4C" w:rsidRPr="009F5D4C" w:rsidRDefault="009F5D4C" w:rsidP="007875DA">
      <w:pPr>
        <w:jc w:val="both"/>
        <w:rPr>
          <w:b/>
          <w:bCs/>
        </w:rPr>
      </w:pPr>
      <w:r w:rsidRPr="009F5D4C">
        <w:rPr>
          <w:b/>
          <w:bCs/>
        </w:rPr>
        <w:t>Inicialización y parámetros:</w:t>
      </w:r>
    </w:p>
    <w:p w14:paraId="411D68E1" w14:textId="77777777" w:rsidR="009F5D4C" w:rsidRPr="009F5D4C" w:rsidRDefault="009F5D4C" w:rsidP="007875DA">
      <w:pPr>
        <w:jc w:val="both"/>
      </w:pPr>
      <w:r w:rsidRPr="009F5D4C">
        <w:t>Se recuperan:</w:t>
      </w:r>
    </w:p>
    <w:p w14:paraId="204D559C" w14:textId="77777777" w:rsidR="009F5D4C" w:rsidRPr="009F5D4C" w:rsidRDefault="009F5D4C" w:rsidP="008F49B8">
      <w:pPr>
        <w:numPr>
          <w:ilvl w:val="0"/>
          <w:numId w:val="51"/>
        </w:numPr>
        <w:jc w:val="both"/>
      </w:pPr>
      <w:r w:rsidRPr="009F5D4C">
        <w:t>Coordenadas de colocación (X, Y) y ángulo (Z) desde los parámetros globales.</w:t>
      </w:r>
    </w:p>
    <w:p w14:paraId="51D9FB4A" w14:textId="77777777" w:rsidR="009F5D4C" w:rsidRPr="009F5D4C" w:rsidRDefault="009F5D4C" w:rsidP="008F49B8">
      <w:pPr>
        <w:numPr>
          <w:ilvl w:val="0"/>
          <w:numId w:val="51"/>
        </w:numPr>
        <w:jc w:val="both"/>
      </w:pPr>
      <w:r w:rsidRPr="009F5D4C">
        <w:t>Estado de la mesa (desplazamientos X/Y) y el contador de placas disponibles (cont_placa).</w:t>
      </w:r>
    </w:p>
    <w:p w14:paraId="328A39DF" w14:textId="77777777" w:rsidR="009F5D4C" w:rsidRPr="009F5D4C" w:rsidRDefault="009F5D4C" w:rsidP="008F49B8">
      <w:pPr>
        <w:numPr>
          <w:ilvl w:val="0"/>
          <w:numId w:val="51"/>
        </w:numPr>
        <w:jc w:val="both"/>
      </w:pPr>
      <w:r w:rsidRPr="009F5D4C">
        <w:t>Marcos de referencia y targets: home, pick, place.</w:t>
      </w:r>
    </w:p>
    <w:p w14:paraId="7BDB00BE" w14:textId="77777777" w:rsidR="009F5D4C" w:rsidRPr="009F5D4C" w:rsidRDefault="009F5D4C" w:rsidP="007875DA">
      <w:pPr>
        <w:jc w:val="both"/>
        <w:rPr>
          <w:b/>
          <w:bCs/>
        </w:rPr>
      </w:pPr>
      <w:r w:rsidRPr="009F5D4C">
        <w:rPr>
          <w:b/>
          <w:bCs/>
        </w:rPr>
        <w:t>b) Cálculo de posiciones:</w:t>
      </w:r>
    </w:p>
    <w:p w14:paraId="1BB865F9" w14:textId="77777777" w:rsidR="009F5D4C" w:rsidRPr="009F5D4C" w:rsidRDefault="009F5D4C" w:rsidP="008F49B8">
      <w:pPr>
        <w:numPr>
          <w:ilvl w:val="0"/>
          <w:numId w:val="52"/>
        </w:numPr>
        <w:jc w:val="both"/>
      </w:pPr>
      <w:r w:rsidRPr="009F5D4C">
        <w:t>Se generan poses (pose_pick, pose_place) a partir de los targets base, desplazados según el estado actual del entorno.</w:t>
      </w:r>
    </w:p>
    <w:p w14:paraId="0C2CB922" w14:textId="77777777" w:rsidR="009F5D4C" w:rsidRPr="009F5D4C" w:rsidRDefault="009F5D4C" w:rsidP="008F49B8">
      <w:pPr>
        <w:numPr>
          <w:ilvl w:val="0"/>
          <w:numId w:val="52"/>
        </w:numPr>
        <w:jc w:val="both"/>
      </w:pPr>
      <w:r w:rsidRPr="009F5D4C">
        <w:t>Se definen posiciones intermedias (pose_prepick, pose_preplace) para evitar colisiones durante aproximaciones.</w:t>
      </w:r>
    </w:p>
    <w:p w14:paraId="2AC6FF41" w14:textId="77777777" w:rsidR="009F5D4C" w:rsidRPr="009F5D4C" w:rsidRDefault="009F5D4C" w:rsidP="007875DA">
      <w:pPr>
        <w:jc w:val="both"/>
        <w:rPr>
          <w:b/>
          <w:bCs/>
        </w:rPr>
      </w:pPr>
      <w:r w:rsidRPr="009F5D4C">
        <w:rPr>
          <w:b/>
          <w:bCs/>
        </w:rPr>
        <w:t>c) Manipulación del objeto:</w:t>
      </w:r>
    </w:p>
    <w:p w14:paraId="2F3B3968" w14:textId="77777777" w:rsidR="009F5D4C" w:rsidRPr="009F5D4C" w:rsidRDefault="009F5D4C" w:rsidP="008F49B8">
      <w:pPr>
        <w:numPr>
          <w:ilvl w:val="0"/>
          <w:numId w:val="53"/>
        </w:numPr>
        <w:jc w:val="both"/>
      </w:pPr>
      <w:r w:rsidRPr="009F5D4C">
        <w:lastRenderedPageBreak/>
        <w:t>El robot se traslada a la posición de recogida de la placa y activa la herramienta con la función TCP_On(), que simula la succión del componente y su vinculación al robot.</w:t>
      </w:r>
    </w:p>
    <w:p w14:paraId="0E1607A0" w14:textId="77777777" w:rsidR="009F5D4C" w:rsidRPr="009F5D4C" w:rsidRDefault="009F5D4C" w:rsidP="008F49B8">
      <w:pPr>
        <w:numPr>
          <w:ilvl w:val="0"/>
          <w:numId w:val="53"/>
        </w:numPr>
        <w:jc w:val="both"/>
      </w:pPr>
      <w:r w:rsidRPr="009F5D4C">
        <w:t xml:space="preserve">Luego se mueve hacia la posición de colocación sobre la base detectada, ajustando su </w:t>
      </w:r>
      <w:r w:rsidRPr="009F5D4C">
        <w:rPr>
          <w:b/>
          <w:bCs/>
        </w:rPr>
        <w:t>rotación</w:t>
      </w:r>
      <w:r w:rsidRPr="009F5D4C">
        <w:t xml:space="preserve"> final (J6) en función del ángulo detectado para alinear correctamente la placa.</w:t>
      </w:r>
    </w:p>
    <w:p w14:paraId="7E2F4B7B" w14:textId="77777777" w:rsidR="009F5D4C" w:rsidRPr="009F5D4C" w:rsidRDefault="009F5D4C" w:rsidP="008F49B8">
      <w:pPr>
        <w:numPr>
          <w:ilvl w:val="0"/>
          <w:numId w:val="53"/>
        </w:numPr>
        <w:jc w:val="both"/>
      </w:pPr>
      <w:r w:rsidRPr="009F5D4C">
        <w:t>Una vez colocada, se suelta con TCP_Off(), que además reorganiza la jerarquía del objeto dentro del entorno virtual.</w:t>
      </w:r>
    </w:p>
    <w:p w14:paraId="776F9D06" w14:textId="77777777" w:rsidR="009F5D4C" w:rsidRPr="009F5D4C" w:rsidRDefault="009F5D4C" w:rsidP="007875DA">
      <w:pPr>
        <w:jc w:val="both"/>
        <w:rPr>
          <w:b/>
          <w:bCs/>
        </w:rPr>
      </w:pPr>
      <w:r w:rsidRPr="009F5D4C">
        <w:rPr>
          <w:b/>
          <w:bCs/>
        </w:rPr>
        <w:t>d) Actualización del estado del sistema:</w:t>
      </w:r>
    </w:p>
    <w:p w14:paraId="0FE7EC63" w14:textId="77777777" w:rsidR="009F5D4C" w:rsidRPr="009F5D4C" w:rsidRDefault="009F5D4C" w:rsidP="008F49B8">
      <w:pPr>
        <w:numPr>
          <w:ilvl w:val="0"/>
          <w:numId w:val="54"/>
        </w:numPr>
        <w:jc w:val="both"/>
      </w:pPr>
      <w:r w:rsidRPr="009F5D4C">
        <w:t>Se actualizan los parámetros table_width y table_length para posicionar correctamente la siguiente placa.</w:t>
      </w:r>
    </w:p>
    <w:p w14:paraId="4F645985" w14:textId="77777777" w:rsidR="009F5D4C" w:rsidRPr="009F5D4C" w:rsidRDefault="009F5D4C" w:rsidP="008F49B8">
      <w:pPr>
        <w:numPr>
          <w:ilvl w:val="0"/>
          <w:numId w:val="54"/>
        </w:numPr>
        <w:jc w:val="both"/>
      </w:pPr>
      <w:r w:rsidRPr="009F5D4C">
        <w:t>Se decrementa el contador cont_placa para reflejar el consumo de un componente.</w:t>
      </w:r>
    </w:p>
    <w:p w14:paraId="24BE405D" w14:textId="77777777" w:rsidR="008F6CCD" w:rsidRDefault="008F6CCD" w:rsidP="27AA3FCE"/>
    <w:p w14:paraId="2D6A7318" w14:textId="6442E2E9" w:rsidR="2B61D87B" w:rsidRDefault="2B61D87B" w:rsidP="093AEB7D">
      <w:pPr>
        <w:pStyle w:val="Ttulo1"/>
        <w:rPr>
          <w:sz w:val="48"/>
          <w:szCs w:val="48"/>
        </w:rPr>
      </w:pPr>
      <w:bookmarkStart w:id="176" w:name="_Toc1841845538"/>
      <w:r w:rsidRPr="093AEB7D">
        <w:rPr>
          <w:sz w:val="48"/>
          <w:szCs w:val="48"/>
        </w:rPr>
        <w:t>Conclusiones y Recomendaciones</w:t>
      </w:r>
      <w:bookmarkEnd w:id="176"/>
    </w:p>
    <w:p w14:paraId="38F2815A" w14:textId="487F511C" w:rsidR="2B61D87B" w:rsidRDefault="2B61D87B" w:rsidP="2B61D87B">
      <w:pPr>
        <w:pStyle w:val="Ttulo2"/>
        <w:rPr>
          <w:sz w:val="36"/>
          <w:szCs w:val="36"/>
        </w:rPr>
      </w:pPr>
      <w:bookmarkStart w:id="177" w:name="_Toc1934703500"/>
      <w:r w:rsidRPr="093AEB7D">
        <w:rPr>
          <w:sz w:val="36"/>
          <w:szCs w:val="36"/>
        </w:rPr>
        <w:t>Reflexión sobre el proyecto</w:t>
      </w:r>
      <w:bookmarkEnd w:id="177"/>
    </w:p>
    <w:p w14:paraId="15BB14F7" w14:textId="1D1566DD" w:rsidR="2B61D87B" w:rsidRDefault="2B61D87B" w:rsidP="6447CB97">
      <w:pPr>
        <w:spacing w:before="240" w:after="240"/>
        <w:jc w:val="both"/>
        <w:rPr>
          <w:rFonts w:ascii="Calibri" w:eastAsia="Calibri" w:hAnsi="Calibri" w:cs="Calibri"/>
        </w:rPr>
      </w:pPr>
      <w:r w:rsidRPr="2B61D87B">
        <w:rPr>
          <w:rFonts w:ascii="Calibri" w:eastAsia="Calibri" w:hAnsi="Calibri" w:cs="Calibri"/>
        </w:rPr>
        <w:t>El desarrollo de este proyecto ha permitido explorar en profundidad las posibilidades de la automatización industrial mediante la simulación de una fábrica inteligente y autónoma dedicada a la producción de videoconsolas retro portátiles. Desde sus primeras fases conceptuales, se identificó que la automatización integral era el enfoque más adecuado para alcanzar objetivos de eficiencia, adaptabilidad y calidad en un entorno de producción cada vez más competitivo y personalizado.</w:t>
      </w:r>
    </w:p>
    <w:p w14:paraId="33758FDD" w14:textId="31473084" w:rsidR="2B61D87B" w:rsidRDefault="2B61D87B" w:rsidP="6447CB97">
      <w:pPr>
        <w:spacing w:before="240" w:after="240"/>
        <w:jc w:val="both"/>
        <w:rPr>
          <w:rFonts w:ascii="Calibri" w:eastAsia="Calibri" w:hAnsi="Calibri" w:cs="Calibri"/>
        </w:rPr>
      </w:pPr>
      <w:r w:rsidRPr="2B61D87B">
        <w:rPr>
          <w:rFonts w:ascii="Calibri" w:eastAsia="Calibri" w:hAnsi="Calibri" w:cs="Calibri"/>
        </w:rPr>
        <w:t>La decisión de apostar por sistemas de transporte autónomos (AGVs), estaciones de ensamblaje robotizadas y un entorno de monitorización inteligente fue motivada por la necesidad de reducir tiempos de ciclo, minimizar errores humanos y garantizar la trazabilidad completa del proceso productivo.</w:t>
      </w:r>
    </w:p>
    <w:p w14:paraId="19A5BBD5" w14:textId="66C17614" w:rsidR="2B61D87B" w:rsidRDefault="2B61D87B" w:rsidP="6447CB97">
      <w:pPr>
        <w:spacing w:before="240" w:after="240"/>
        <w:jc w:val="both"/>
        <w:rPr>
          <w:rFonts w:ascii="Calibri" w:eastAsia="Calibri" w:hAnsi="Calibri" w:cs="Calibri"/>
        </w:rPr>
      </w:pPr>
      <w:r w:rsidRPr="2B61D87B">
        <w:rPr>
          <w:rFonts w:ascii="Calibri" w:eastAsia="Calibri" w:hAnsi="Calibri" w:cs="Calibri"/>
        </w:rPr>
        <w:t>Entre los principales desafíos técnicos, se destacan:</w:t>
      </w:r>
    </w:p>
    <w:p w14:paraId="1F0EF600" w14:textId="5FFE23E3" w:rsidR="2B61D87B" w:rsidRDefault="2B61D87B" w:rsidP="008F49B8">
      <w:pPr>
        <w:pStyle w:val="Prrafodelista"/>
        <w:numPr>
          <w:ilvl w:val="0"/>
          <w:numId w:val="40"/>
        </w:numPr>
        <w:spacing w:before="240" w:after="240"/>
        <w:jc w:val="both"/>
        <w:rPr>
          <w:rFonts w:ascii="Calibri" w:eastAsia="Calibri" w:hAnsi="Calibri" w:cs="Calibri"/>
        </w:rPr>
      </w:pPr>
      <w:r w:rsidRPr="2B61D87B">
        <w:rPr>
          <w:rFonts w:ascii="Calibri" w:eastAsia="Calibri" w:hAnsi="Calibri" w:cs="Calibri"/>
        </w:rPr>
        <w:t>La implementación de una lógica avanzada para los agentes inteligentes dentro del entorno de FlexSim, lo cual exigió una comprensión profunda de algoritmos de decisión y optimización del flujo de materiales.</w:t>
      </w:r>
    </w:p>
    <w:p w14:paraId="74F2B015" w14:textId="3B54851A" w:rsidR="2B61D87B" w:rsidRDefault="2B61D87B" w:rsidP="008F49B8">
      <w:pPr>
        <w:pStyle w:val="Prrafodelista"/>
        <w:numPr>
          <w:ilvl w:val="0"/>
          <w:numId w:val="40"/>
        </w:numPr>
        <w:spacing w:before="240" w:after="240"/>
        <w:jc w:val="both"/>
        <w:rPr>
          <w:rFonts w:ascii="Calibri" w:eastAsia="Calibri" w:hAnsi="Calibri" w:cs="Calibri"/>
        </w:rPr>
      </w:pPr>
      <w:r w:rsidRPr="2B61D87B">
        <w:rPr>
          <w:rFonts w:ascii="Calibri" w:eastAsia="Calibri" w:hAnsi="Calibri" w:cs="Calibri"/>
        </w:rPr>
        <w:t>La dificultad de representar, aunque sea a alto nivel, la integración de sistemas de visión artificial, y su interacción con los sistemas de control de la línea.</w:t>
      </w:r>
    </w:p>
    <w:p w14:paraId="4FA847E8" w14:textId="4752918A" w:rsidR="2B61D87B" w:rsidRDefault="2B61D87B" w:rsidP="008F49B8">
      <w:pPr>
        <w:pStyle w:val="Prrafodelista"/>
        <w:numPr>
          <w:ilvl w:val="0"/>
          <w:numId w:val="40"/>
        </w:numPr>
        <w:spacing w:before="240" w:after="240"/>
        <w:jc w:val="both"/>
        <w:rPr>
          <w:rFonts w:ascii="Calibri" w:eastAsia="Calibri" w:hAnsi="Calibri" w:cs="Calibri"/>
        </w:rPr>
      </w:pPr>
      <w:r w:rsidRPr="2B61D87B">
        <w:rPr>
          <w:rFonts w:ascii="Calibri" w:eastAsia="Calibri" w:hAnsi="Calibri" w:cs="Calibri"/>
        </w:rPr>
        <w:t>El reto de simular una reconfiguración dinámica de la línea de producción, que implica gestionar tiempos de cambio, rutas variables y asignación inteligente de recursos.</w:t>
      </w:r>
    </w:p>
    <w:p w14:paraId="1128DDD4" w14:textId="04D647C9" w:rsidR="2B61D87B" w:rsidRDefault="2B61D87B" w:rsidP="6447CB97">
      <w:pPr>
        <w:spacing w:before="240" w:after="240"/>
        <w:jc w:val="both"/>
        <w:rPr>
          <w:rFonts w:ascii="Calibri" w:eastAsia="Calibri" w:hAnsi="Calibri" w:cs="Calibri"/>
        </w:rPr>
      </w:pPr>
      <w:r w:rsidRPr="2B61D87B">
        <w:rPr>
          <w:rFonts w:ascii="Calibri" w:eastAsia="Calibri" w:hAnsi="Calibri" w:cs="Calibri"/>
        </w:rPr>
        <w:t>A nivel de gestión del proyecto, ha sido clave la coordinación efectiva entre los miembros del equipo, la distribución clara de tareas y la planificación iterativa. Este trabajo ha fortalecido competencias en trabajo colaborativo, resolución de problemas y toma de decisiones bajo incertidumbre.</w:t>
      </w:r>
    </w:p>
    <w:p w14:paraId="351AC5D5" w14:textId="3B5240E8" w:rsidR="2B61D87B" w:rsidRDefault="2B61D87B" w:rsidP="6447CB97">
      <w:pPr>
        <w:spacing w:before="240" w:after="240"/>
        <w:jc w:val="both"/>
        <w:rPr>
          <w:rFonts w:ascii="Calibri" w:eastAsia="Calibri" w:hAnsi="Calibri" w:cs="Calibri"/>
        </w:rPr>
      </w:pPr>
      <w:r w:rsidRPr="2B61D87B">
        <w:rPr>
          <w:rFonts w:ascii="Calibri" w:eastAsia="Calibri" w:hAnsi="Calibri" w:cs="Calibri"/>
        </w:rPr>
        <w:t>Además, el proyecto ha servido como punto de conexión entre distintas disciplinas técnicas abordadas en el grado. Por ejemplo:</w:t>
      </w:r>
    </w:p>
    <w:p w14:paraId="0CBD55B7" w14:textId="62874484" w:rsidR="2B61D87B" w:rsidRDefault="2B61D87B" w:rsidP="008F49B8">
      <w:pPr>
        <w:pStyle w:val="Prrafodelista"/>
        <w:numPr>
          <w:ilvl w:val="0"/>
          <w:numId w:val="39"/>
        </w:numPr>
        <w:spacing w:before="240" w:after="240"/>
        <w:jc w:val="both"/>
        <w:rPr>
          <w:rFonts w:ascii="Calibri" w:eastAsia="Calibri" w:hAnsi="Calibri" w:cs="Calibri"/>
        </w:rPr>
      </w:pPr>
      <w:r w:rsidRPr="2B61D87B">
        <w:rPr>
          <w:rFonts w:ascii="Calibri" w:eastAsia="Calibri" w:hAnsi="Calibri" w:cs="Calibri"/>
        </w:rPr>
        <w:lastRenderedPageBreak/>
        <w:t>Sistemas operativos: La lógica de planificación de tareas y sincronización de procesos guarda una estrecha relación con conceptos como gestión de recursos, planificación FIFO/PRI o control de acceso a zonas críticas.</w:t>
      </w:r>
    </w:p>
    <w:p w14:paraId="2352FEC6" w14:textId="7BA77130" w:rsidR="2B61D87B" w:rsidRDefault="2B61D87B" w:rsidP="008F49B8">
      <w:pPr>
        <w:pStyle w:val="Prrafodelista"/>
        <w:numPr>
          <w:ilvl w:val="0"/>
          <w:numId w:val="39"/>
        </w:numPr>
        <w:spacing w:before="240" w:after="240"/>
        <w:jc w:val="both"/>
        <w:rPr>
          <w:rFonts w:ascii="Calibri" w:eastAsia="Calibri" w:hAnsi="Calibri" w:cs="Calibri"/>
        </w:rPr>
      </w:pPr>
      <w:r w:rsidRPr="2B61D87B">
        <w:rPr>
          <w:rFonts w:ascii="Calibri" w:eastAsia="Calibri" w:hAnsi="Calibri" w:cs="Calibri"/>
        </w:rPr>
        <w:t>Inteligencia artificial: El diseño de los agentes inteligentes que controlan los AGVs se basa en principios de decisión autónoma, evaluación de rutas óptimas y adaptación al entorno.</w:t>
      </w:r>
    </w:p>
    <w:p w14:paraId="729B36AE" w14:textId="5849515B" w:rsidR="2B61D87B" w:rsidRDefault="2B61D87B" w:rsidP="008F49B8">
      <w:pPr>
        <w:pStyle w:val="Prrafodelista"/>
        <w:numPr>
          <w:ilvl w:val="0"/>
          <w:numId w:val="39"/>
        </w:numPr>
        <w:spacing w:before="240" w:after="240"/>
        <w:jc w:val="both"/>
        <w:rPr>
          <w:rFonts w:ascii="Calibri" w:eastAsia="Calibri" w:hAnsi="Calibri" w:cs="Calibri"/>
        </w:rPr>
      </w:pPr>
      <w:r w:rsidRPr="2B61D87B">
        <w:rPr>
          <w:rFonts w:ascii="Calibri" w:eastAsia="Calibri" w:hAnsi="Calibri" w:cs="Calibri"/>
        </w:rPr>
        <w:t>Automatización y control: La gestión de estaciones robotizadas, aunque simulada, ha exigido modelar sistemas cíclicos, sensores de presencia, entradas/salidas digitales y protocolos de parada.</w:t>
      </w:r>
    </w:p>
    <w:p w14:paraId="3B957D83" w14:textId="51508D34" w:rsidR="2B61D87B" w:rsidRDefault="2B61D87B" w:rsidP="008F49B8">
      <w:pPr>
        <w:pStyle w:val="Prrafodelista"/>
        <w:numPr>
          <w:ilvl w:val="0"/>
          <w:numId w:val="39"/>
        </w:numPr>
        <w:spacing w:before="240" w:after="240"/>
        <w:jc w:val="both"/>
        <w:rPr>
          <w:rFonts w:ascii="Calibri" w:eastAsia="Calibri" w:hAnsi="Calibri" w:cs="Calibri"/>
        </w:rPr>
      </w:pPr>
      <w:r w:rsidRPr="2B61D87B">
        <w:rPr>
          <w:rFonts w:ascii="Calibri" w:eastAsia="Calibri" w:hAnsi="Calibri" w:cs="Calibri"/>
        </w:rPr>
        <w:t>Ingeniería de software y modelado: El uso de FlexSim como herramienta de simulación ha implicado el diseño modular, parametrización de bloques y validación de lógicas complejas.</w:t>
      </w:r>
    </w:p>
    <w:p w14:paraId="5F9BBB1B" w14:textId="2282E434" w:rsidR="3D1AC2C0" w:rsidRDefault="2B61D87B" w:rsidP="2B61D87B">
      <w:pPr>
        <w:pStyle w:val="Ttulo2"/>
        <w:rPr>
          <w:sz w:val="36"/>
          <w:szCs w:val="36"/>
        </w:rPr>
      </w:pPr>
      <w:bookmarkStart w:id="178" w:name="_Toc161564945"/>
      <w:r w:rsidRPr="6D43D79A">
        <w:rPr>
          <w:sz w:val="36"/>
          <w:szCs w:val="36"/>
        </w:rPr>
        <w:t>Resumen de los logros clave</w:t>
      </w:r>
      <w:bookmarkEnd w:id="178"/>
    </w:p>
    <w:p w14:paraId="04B6F2AD" w14:textId="039EDDB4" w:rsidR="2B61D87B" w:rsidRDefault="2B61D87B" w:rsidP="6125DB22">
      <w:pPr>
        <w:spacing w:before="240" w:after="240"/>
        <w:jc w:val="both"/>
        <w:rPr>
          <w:rFonts w:ascii="Calibri" w:eastAsia="Calibri" w:hAnsi="Calibri" w:cs="Calibri"/>
        </w:rPr>
      </w:pPr>
      <w:r w:rsidRPr="2B61D87B">
        <w:t>A lo largo del desarrollo del proyecto se han alcanzado múltiples hitos que consolidan la viabilidad del modelo de fábrica autónoma propuesto. En primer lugar, se ha conseguido simular de forma funcional un sistema productivo completo, en el que los flujos de materiales son gestionados de manera eficiente por vehículos de guiado automático (AGVs) dotados con agentes inteligentes capaces de tomar decisiones autónomas en tiempo real. Esta descentralización en la gestión logística ha demostrado ser efectiva para optimizar rutas, evitar cuellos de botella y adaptarse a cambios en la configuración de la planta.</w:t>
      </w:r>
    </w:p>
    <w:p w14:paraId="47B89873" w14:textId="457723DF" w:rsidR="2B61D87B" w:rsidRDefault="2B61D87B" w:rsidP="6125DB22">
      <w:pPr>
        <w:spacing w:before="240" w:after="240"/>
        <w:jc w:val="both"/>
      </w:pPr>
      <w:r w:rsidRPr="2B61D87B">
        <w:t>Asimismo, se ha logrado modelar estaciones de ensamblaje automatizadas con un enfoque claro en la seguridad y la flexibilidad, incorporando conceptos como la reconfiguración de líneas de producción, la detección de presencia y los sistemas de parada de emergencia. Estas estaciones, dentro del entorno simulado, se comportan de manera coherente con los principios de la robótica industrial moderna.</w:t>
      </w:r>
    </w:p>
    <w:p w14:paraId="035D4E56" w14:textId="6BB66119" w:rsidR="2B61D87B" w:rsidRDefault="2B61D87B" w:rsidP="6125DB22">
      <w:pPr>
        <w:spacing w:before="240" w:after="240"/>
        <w:jc w:val="both"/>
      </w:pPr>
      <w:r w:rsidRPr="2B61D87B">
        <w:t>Otro logro destacable ha sido el diseño e implementación de una lógica de control basada en agentes, que permite replicar comportamientos inteligentes y adaptativos en los diferentes elementos del sistema. Esta lógica, aunque desarrollada en un entorno de simulación, sienta las bases para una futura implementación real en entornos productivos complejos.</w:t>
      </w:r>
    </w:p>
    <w:p w14:paraId="66A76F3D" w14:textId="2A97E7EA" w:rsidR="2B61D87B" w:rsidRDefault="2B61D87B" w:rsidP="6125DB22">
      <w:pPr>
        <w:spacing w:before="240" w:after="240"/>
        <w:jc w:val="both"/>
      </w:pPr>
      <w:r w:rsidRPr="2B61D87B">
        <w:t>También se ha introducido un sistema de monitorización conceptual en tiempo real, permitiendo observar el comportamiento global de la planta, detectar desviaciones y evaluar el rendimiento operativo. Este componente refuerza la visión integral del proyecto como una solución completa dentro del paradigma de la Industria 4.0.</w:t>
      </w:r>
    </w:p>
    <w:p w14:paraId="592C673C" w14:textId="351FC08D" w:rsidR="2B61D87B" w:rsidRDefault="2B61D87B" w:rsidP="6125DB22">
      <w:pPr>
        <w:spacing w:before="240" w:after="240"/>
        <w:jc w:val="both"/>
      </w:pPr>
      <w:r w:rsidRPr="2B61D87B">
        <w:t>Finalmente, se ha garantizado que todos estos avances estén alineados con los estándares actuales de seguridad, normativas europeas de maquinaria y principios de sostenibilidad, integrando así no solo los aspectos técnicos, sino también los regulatorios y éticos del diseño industrial moderno.</w:t>
      </w:r>
    </w:p>
    <w:p w14:paraId="4C2FEC81" w14:textId="10D3A1BD" w:rsidR="2B61D87B" w:rsidRPr="00E32376" w:rsidRDefault="2B61D87B" w:rsidP="2B61D87B">
      <w:pPr>
        <w:pStyle w:val="Ttulo2"/>
        <w:rPr>
          <w:sz w:val="36"/>
          <w:szCs w:val="36"/>
        </w:rPr>
      </w:pPr>
      <w:bookmarkStart w:id="179" w:name="_Toc1706343947"/>
      <w:r w:rsidRPr="00E32376">
        <w:rPr>
          <w:sz w:val="36"/>
          <w:szCs w:val="36"/>
        </w:rPr>
        <w:lastRenderedPageBreak/>
        <w:t>Recomendaciones finales</w:t>
      </w:r>
      <w:bookmarkEnd w:id="179"/>
    </w:p>
    <w:p w14:paraId="20BA2A74" w14:textId="56FA9B16" w:rsidR="2B61D87B" w:rsidRDefault="2B61D87B" w:rsidP="2B61D87B">
      <w:pPr>
        <w:spacing w:before="240" w:after="240"/>
      </w:pPr>
      <w:r w:rsidRPr="2B61D87B">
        <w:rPr>
          <w:rFonts w:ascii="Calibri" w:eastAsia="Calibri" w:hAnsi="Calibri" w:cs="Calibri"/>
        </w:rPr>
        <w:t>Tras completar el diseño y simulación de la fábrica inteligente, se identifican diversas áreas que ofrecen oportunidades claras de mejora, refinamiento o expansión del modelo. Estas recomendaciones se agrupan en torno a aspectos técnicos, funcionales y estratégicos:</w:t>
      </w:r>
    </w:p>
    <w:p w14:paraId="38AADF8B" w14:textId="6CF58858" w:rsidR="2B61D87B" w:rsidRPr="00E32376" w:rsidRDefault="2B61D87B" w:rsidP="2B61D87B">
      <w:pPr>
        <w:pStyle w:val="Ttulo3"/>
        <w:rPr>
          <w:sz w:val="28"/>
          <w:szCs w:val="28"/>
        </w:rPr>
      </w:pPr>
      <w:bookmarkStart w:id="180" w:name="_Toc16767661"/>
      <w:r w:rsidRPr="00E32376">
        <w:rPr>
          <w:sz w:val="28"/>
          <w:szCs w:val="28"/>
        </w:rPr>
        <w:t>Mejora del sistema de visión artificial</w:t>
      </w:r>
      <w:bookmarkEnd w:id="180"/>
    </w:p>
    <w:p w14:paraId="31DEAB73" w14:textId="2A0EDA8B" w:rsidR="2B61D87B" w:rsidRDefault="2B61D87B" w:rsidP="2B61D87B">
      <w:pPr>
        <w:spacing w:before="240" w:after="240"/>
        <w:rPr>
          <w:rFonts w:ascii="Calibri" w:eastAsia="Calibri" w:hAnsi="Calibri" w:cs="Calibri"/>
        </w:rPr>
      </w:pPr>
      <w:r w:rsidRPr="2B61D87B">
        <w:rPr>
          <w:rFonts w:ascii="Calibri" w:eastAsia="Calibri" w:hAnsi="Calibri" w:cs="Calibri"/>
        </w:rPr>
        <w:t>Actualmente, la simulación contempla de manera conceptual la existencia de sistemas de visión en ciertas estaciones. Una posible mejora consiste en modelar más explícitamente la función de estos sistemas, incluyendo:</w:t>
      </w:r>
    </w:p>
    <w:p w14:paraId="7A325A18" w14:textId="77DD25F3" w:rsidR="2B61D87B" w:rsidRDefault="2B61D87B" w:rsidP="008F49B8">
      <w:pPr>
        <w:pStyle w:val="Prrafodelista"/>
        <w:numPr>
          <w:ilvl w:val="0"/>
          <w:numId w:val="38"/>
        </w:numPr>
        <w:spacing w:before="240" w:after="240"/>
        <w:rPr>
          <w:rFonts w:ascii="Calibri" w:eastAsia="Calibri" w:hAnsi="Calibri" w:cs="Calibri"/>
        </w:rPr>
      </w:pPr>
      <w:r w:rsidRPr="2B61D87B">
        <w:rPr>
          <w:rFonts w:ascii="Calibri" w:eastAsia="Calibri" w:hAnsi="Calibri" w:cs="Calibri"/>
        </w:rPr>
        <w:t>La detección automática de defectos en componentes (por forma, color o ensamblaje incorrecto).</w:t>
      </w:r>
    </w:p>
    <w:p w14:paraId="2BF4220E" w14:textId="28A34561" w:rsidR="2B61D87B" w:rsidRDefault="2B61D87B" w:rsidP="008F49B8">
      <w:pPr>
        <w:pStyle w:val="Prrafodelista"/>
        <w:numPr>
          <w:ilvl w:val="0"/>
          <w:numId w:val="38"/>
        </w:numPr>
        <w:spacing w:before="240" w:after="240"/>
        <w:rPr>
          <w:rFonts w:ascii="Calibri" w:eastAsia="Calibri" w:hAnsi="Calibri" w:cs="Calibri"/>
        </w:rPr>
      </w:pPr>
      <w:r w:rsidRPr="2B61D87B">
        <w:rPr>
          <w:rFonts w:ascii="Calibri" w:eastAsia="Calibri" w:hAnsi="Calibri" w:cs="Calibri"/>
        </w:rPr>
        <w:t>El reconocimiento de patrones o códigos QR para identificación de productos o rutas logísticas.</w:t>
      </w:r>
    </w:p>
    <w:p w14:paraId="0F741552" w14:textId="4C87D0E3" w:rsidR="2B61D87B" w:rsidRDefault="2B61D87B" w:rsidP="008F49B8">
      <w:pPr>
        <w:pStyle w:val="Prrafodelista"/>
        <w:numPr>
          <w:ilvl w:val="0"/>
          <w:numId w:val="38"/>
        </w:numPr>
        <w:spacing w:before="240" w:after="240"/>
        <w:rPr>
          <w:rFonts w:ascii="Calibri" w:eastAsia="Calibri" w:hAnsi="Calibri" w:cs="Calibri"/>
        </w:rPr>
      </w:pPr>
      <w:r w:rsidRPr="2B61D87B">
        <w:rPr>
          <w:rFonts w:ascii="Calibri" w:eastAsia="Calibri" w:hAnsi="Calibri" w:cs="Calibri"/>
        </w:rPr>
        <w:t>La simulación del tiempo de procesamiento y tasa de error, lo cual impactaría directamente en la eficiencia global del sistema.</w:t>
      </w:r>
    </w:p>
    <w:p w14:paraId="520B320A" w14:textId="1AABDD67" w:rsidR="2B61D87B" w:rsidRDefault="2B61D87B" w:rsidP="2B61D87B">
      <w:pPr>
        <w:spacing w:before="240" w:after="240"/>
        <w:rPr>
          <w:rFonts w:ascii="Calibri" w:eastAsia="Calibri" w:hAnsi="Calibri" w:cs="Calibri"/>
        </w:rPr>
      </w:pPr>
      <w:r w:rsidRPr="2B61D87B">
        <w:rPr>
          <w:rFonts w:ascii="Calibri" w:eastAsia="Calibri" w:hAnsi="Calibri" w:cs="Calibri"/>
        </w:rPr>
        <w:t>Esto permitiría evaluar con mayor realismo el impacto de la visión artificial sobre la calidad del producto final y la capacidad de reacción ante errores.</w:t>
      </w:r>
    </w:p>
    <w:p w14:paraId="5128E36C" w14:textId="0BDDDB9B" w:rsidR="2B61D87B" w:rsidRPr="00E32376" w:rsidRDefault="2B61D87B" w:rsidP="2B61D87B">
      <w:pPr>
        <w:pStyle w:val="Ttulo3"/>
        <w:rPr>
          <w:sz w:val="28"/>
          <w:szCs w:val="28"/>
        </w:rPr>
      </w:pPr>
      <w:bookmarkStart w:id="181" w:name="_Toc291261018"/>
      <w:r w:rsidRPr="00E32376">
        <w:rPr>
          <w:sz w:val="28"/>
          <w:szCs w:val="28"/>
        </w:rPr>
        <w:t>Optimización avanzada de los agentes inteligentes</w:t>
      </w:r>
      <w:bookmarkEnd w:id="181"/>
    </w:p>
    <w:p w14:paraId="156BA4A4" w14:textId="0A7C5142" w:rsidR="2B61D87B" w:rsidRDefault="2B61D87B" w:rsidP="2B61D87B">
      <w:pPr>
        <w:spacing w:before="240" w:after="240"/>
        <w:rPr>
          <w:rFonts w:ascii="Calibri" w:eastAsia="Calibri" w:hAnsi="Calibri" w:cs="Calibri"/>
        </w:rPr>
      </w:pPr>
      <w:r w:rsidRPr="2B61D87B">
        <w:rPr>
          <w:rFonts w:ascii="Calibri" w:eastAsia="Calibri" w:hAnsi="Calibri" w:cs="Calibri"/>
        </w:rPr>
        <w:t>Aunque los AGVs del modelo ya operan mediante lógica de decisión autónoma, se recomienda incorporar técnicas más sofisticadas como:</w:t>
      </w:r>
    </w:p>
    <w:p w14:paraId="6E36929B" w14:textId="406627EE" w:rsidR="2B61D87B" w:rsidRDefault="2B61D87B" w:rsidP="008F49B8">
      <w:pPr>
        <w:pStyle w:val="Prrafodelista"/>
        <w:numPr>
          <w:ilvl w:val="0"/>
          <w:numId w:val="37"/>
        </w:numPr>
        <w:spacing w:before="240" w:after="240"/>
        <w:rPr>
          <w:rFonts w:ascii="Calibri" w:eastAsia="Calibri" w:hAnsi="Calibri" w:cs="Calibri"/>
        </w:rPr>
      </w:pPr>
      <w:r w:rsidRPr="2B61D87B">
        <w:rPr>
          <w:rFonts w:ascii="Calibri" w:eastAsia="Calibri" w:hAnsi="Calibri" w:cs="Calibri"/>
        </w:rPr>
        <w:t>Aprendizaje por refuerzo (Reinforcement Learning), que permitiría a los agentes mejorar su comportamiento en función de experiencias previas.</w:t>
      </w:r>
    </w:p>
    <w:p w14:paraId="2CFA95D6" w14:textId="598F5D1F" w:rsidR="2B61D87B" w:rsidRDefault="2B61D87B" w:rsidP="008F49B8">
      <w:pPr>
        <w:pStyle w:val="Prrafodelista"/>
        <w:numPr>
          <w:ilvl w:val="0"/>
          <w:numId w:val="37"/>
        </w:numPr>
        <w:spacing w:before="240" w:after="240"/>
        <w:rPr>
          <w:rFonts w:ascii="Calibri" w:eastAsia="Calibri" w:hAnsi="Calibri" w:cs="Calibri"/>
        </w:rPr>
      </w:pPr>
      <w:r w:rsidRPr="2B61D87B">
        <w:rPr>
          <w:rFonts w:ascii="Calibri" w:eastAsia="Calibri" w:hAnsi="Calibri" w:cs="Calibri"/>
        </w:rPr>
        <w:t>Algoritmos genéticos o heurísticos, para resolver problemas complejos de planificación de rutas y asignación de tareas.</w:t>
      </w:r>
    </w:p>
    <w:p w14:paraId="032FF912" w14:textId="7F144316" w:rsidR="2B61D87B" w:rsidRDefault="2B61D87B" w:rsidP="008F49B8">
      <w:pPr>
        <w:pStyle w:val="Prrafodelista"/>
        <w:numPr>
          <w:ilvl w:val="0"/>
          <w:numId w:val="37"/>
        </w:numPr>
        <w:spacing w:before="240" w:after="240"/>
        <w:rPr>
          <w:rFonts w:ascii="Calibri" w:eastAsia="Calibri" w:hAnsi="Calibri" w:cs="Calibri"/>
        </w:rPr>
      </w:pPr>
      <w:r w:rsidRPr="2B61D87B">
        <w:rPr>
          <w:rFonts w:ascii="Calibri" w:eastAsia="Calibri" w:hAnsi="Calibri" w:cs="Calibri"/>
        </w:rPr>
        <w:t>Capacidad de priorización dinámica, en la que los AGVs puedan decidir en tiempo real qué materiales transportar según el estado de las estaciones o los cuellos de botella.</w:t>
      </w:r>
    </w:p>
    <w:p w14:paraId="15C6AD9B" w14:textId="127658F3" w:rsidR="2B61D87B" w:rsidRDefault="2B61D87B" w:rsidP="2B61D87B">
      <w:pPr>
        <w:spacing w:before="240" w:after="240"/>
        <w:rPr>
          <w:rFonts w:ascii="Calibri" w:eastAsia="Calibri" w:hAnsi="Calibri" w:cs="Calibri"/>
        </w:rPr>
      </w:pPr>
      <w:r w:rsidRPr="2B61D87B">
        <w:rPr>
          <w:rFonts w:ascii="Calibri" w:eastAsia="Calibri" w:hAnsi="Calibri" w:cs="Calibri"/>
        </w:rPr>
        <w:t>Estas mejoras contribuirían a una mayor resiliencia operativa y una optimización de recursos en condiciones variables.</w:t>
      </w:r>
    </w:p>
    <w:p w14:paraId="1CAFFA09" w14:textId="0ACEE3A5" w:rsidR="2B61D87B" w:rsidRPr="00E32376" w:rsidRDefault="2B61D87B" w:rsidP="2B61D87B">
      <w:pPr>
        <w:pStyle w:val="Ttulo3"/>
        <w:rPr>
          <w:sz w:val="28"/>
          <w:szCs w:val="28"/>
        </w:rPr>
      </w:pPr>
      <w:bookmarkStart w:id="182" w:name="_Toc1245095686"/>
      <w:r w:rsidRPr="00E32376">
        <w:rPr>
          <w:sz w:val="28"/>
          <w:szCs w:val="28"/>
        </w:rPr>
        <w:t>Modelado de fallos y mantenimiento predictivo</w:t>
      </w:r>
      <w:bookmarkEnd w:id="182"/>
    </w:p>
    <w:p w14:paraId="5DEBF78F" w14:textId="2E858A42" w:rsidR="2B61D87B" w:rsidRDefault="2B61D87B" w:rsidP="2B61D87B">
      <w:pPr>
        <w:spacing w:before="240" w:after="240"/>
        <w:rPr>
          <w:rFonts w:ascii="Calibri" w:eastAsia="Calibri" w:hAnsi="Calibri" w:cs="Calibri"/>
        </w:rPr>
      </w:pPr>
      <w:r w:rsidRPr="2B61D87B">
        <w:rPr>
          <w:rFonts w:ascii="Calibri" w:eastAsia="Calibri" w:hAnsi="Calibri" w:cs="Calibri"/>
        </w:rPr>
        <w:t>Una ampliación realista del modelo debe contemplar escenarios de fallo de equipos o interrupciones del flujo logístico, simulando así condiciones de funcionamiento más cercanas a la realidad. Las recomendaciones en este sentido incluyen:</w:t>
      </w:r>
    </w:p>
    <w:p w14:paraId="04D9D0B1" w14:textId="74443981" w:rsidR="2B61D87B" w:rsidRDefault="2B61D87B" w:rsidP="008F49B8">
      <w:pPr>
        <w:pStyle w:val="Prrafodelista"/>
        <w:numPr>
          <w:ilvl w:val="0"/>
          <w:numId w:val="36"/>
        </w:numPr>
        <w:spacing w:before="240" w:after="240"/>
        <w:rPr>
          <w:rFonts w:ascii="Calibri" w:eastAsia="Calibri" w:hAnsi="Calibri" w:cs="Calibri"/>
        </w:rPr>
      </w:pPr>
      <w:r w:rsidRPr="2B61D87B">
        <w:rPr>
          <w:rFonts w:ascii="Calibri" w:eastAsia="Calibri" w:hAnsi="Calibri" w:cs="Calibri"/>
        </w:rPr>
        <w:t>Incluir probabilidades de fallo para los AGVs, robots o estaciones (por desgaste, temperatura, uso intensivo, etc.).</w:t>
      </w:r>
    </w:p>
    <w:p w14:paraId="22B45976" w14:textId="1CB72437" w:rsidR="2B61D87B" w:rsidRDefault="2B61D87B" w:rsidP="008F49B8">
      <w:pPr>
        <w:pStyle w:val="Prrafodelista"/>
        <w:numPr>
          <w:ilvl w:val="0"/>
          <w:numId w:val="36"/>
        </w:numPr>
        <w:spacing w:before="240" w:after="240"/>
        <w:rPr>
          <w:rFonts w:ascii="Calibri" w:eastAsia="Calibri" w:hAnsi="Calibri" w:cs="Calibri"/>
        </w:rPr>
      </w:pPr>
      <w:r w:rsidRPr="2B61D87B">
        <w:rPr>
          <w:rFonts w:ascii="Calibri" w:eastAsia="Calibri" w:hAnsi="Calibri" w:cs="Calibri"/>
        </w:rPr>
        <w:t>Simular el comportamiento del sistema frente a estos fallos: redireccionamiento de tareas, activación de mantenimiento o parada de emergencia.</w:t>
      </w:r>
    </w:p>
    <w:p w14:paraId="427D4332" w14:textId="01364E19" w:rsidR="2B61D87B" w:rsidRDefault="2B61D87B" w:rsidP="008F49B8">
      <w:pPr>
        <w:pStyle w:val="Prrafodelista"/>
        <w:numPr>
          <w:ilvl w:val="0"/>
          <w:numId w:val="36"/>
        </w:numPr>
        <w:spacing w:before="240" w:after="240"/>
        <w:rPr>
          <w:rFonts w:ascii="Calibri" w:eastAsia="Calibri" w:hAnsi="Calibri" w:cs="Calibri"/>
        </w:rPr>
      </w:pPr>
      <w:r w:rsidRPr="2B61D87B">
        <w:rPr>
          <w:rFonts w:ascii="Calibri" w:eastAsia="Calibri" w:hAnsi="Calibri" w:cs="Calibri"/>
        </w:rPr>
        <w:lastRenderedPageBreak/>
        <w:t>Implementar una estrategia de mantenimiento predictivo, en la que sensores virtuales recopilen datos operativos que permitan prever fallos antes de que ocurran.</w:t>
      </w:r>
    </w:p>
    <w:p w14:paraId="07861B08" w14:textId="15FD49A4" w:rsidR="2B61D87B" w:rsidRDefault="2B61D87B" w:rsidP="2B61D87B">
      <w:pPr>
        <w:spacing w:before="240" w:after="240"/>
        <w:rPr>
          <w:rFonts w:ascii="Calibri" w:eastAsia="Calibri" w:hAnsi="Calibri" w:cs="Calibri"/>
        </w:rPr>
      </w:pPr>
      <w:r w:rsidRPr="2B61D87B">
        <w:rPr>
          <w:rFonts w:ascii="Calibri" w:eastAsia="Calibri" w:hAnsi="Calibri" w:cs="Calibri"/>
        </w:rPr>
        <w:t>Esto no solo enriquecería el modelo, sino que permitiría evaluar la continuidad operativa y la eficiencia del sistema en condiciones adversas.</w:t>
      </w:r>
    </w:p>
    <w:p w14:paraId="59C5DC7A" w14:textId="3A5284CD" w:rsidR="2B61D87B" w:rsidRPr="00E32376" w:rsidRDefault="2B61D87B" w:rsidP="2B61D87B">
      <w:pPr>
        <w:pStyle w:val="Ttulo3"/>
        <w:rPr>
          <w:sz w:val="28"/>
          <w:szCs w:val="28"/>
        </w:rPr>
      </w:pPr>
      <w:bookmarkStart w:id="183" w:name="_Toc1632454669"/>
      <w:r w:rsidRPr="00E32376">
        <w:rPr>
          <w:sz w:val="28"/>
          <w:szCs w:val="28"/>
        </w:rPr>
        <w:t>Integración con un sistema ERP simulado</w:t>
      </w:r>
      <w:bookmarkEnd w:id="183"/>
    </w:p>
    <w:p w14:paraId="4FC0ED0D" w14:textId="69E485F1" w:rsidR="2B61D87B" w:rsidRDefault="2B61D87B" w:rsidP="2B61D87B">
      <w:pPr>
        <w:spacing w:before="240" w:after="240"/>
        <w:rPr>
          <w:rFonts w:ascii="Calibri" w:eastAsia="Calibri" w:hAnsi="Calibri" w:cs="Calibri"/>
        </w:rPr>
      </w:pPr>
      <w:r w:rsidRPr="2B61D87B">
        <w:rPr>
          <w:rFonts w:ascii="Calibri" w:eastAsia="Calibri" w:hAnsi="Calibri" w:cs="Calibri"/>
        </w:rPr>
        <w:t>Para dar un paso más hacia la representación de una fábrica digital completa, se recomienda modelar la interfaz con un sistema ERP (Enterprise Resource Planning). Esto podría incluir:</w:t>
      </w:r>
    </w:p>
    <w:p w14:paraId="6F8C6882" w14:textId="3A7487B7" w:rsidR="2B61D87B" w:rsidRDefault="2B61D87B" w:rsidP="008F49B8">
      <w:pPr>
        <w:pStyle w:val="Prrafodelista"/>
        <w:numPr>
          <w:ilvl w:val="0"/>
          <w:numId w:val="35"/>
        </w:numPr>
        <w:spacing w:before="240" w:after="240"/>
        <w:rPr>
          <w:rFonts w:ascii="Calibri" w:eastAsia="Calibri" w:hAnsi="Calibri" w:cs="Calibri"/>
        </w:rPr>
      </w:pPr>
      <w:r w:rsidRPr="2B61D87B">
        <w:rPr>
          <w:rFonts w:ascii="Calibri" w:eastAsia="Calibri" w:hAnsi="Calibri" w:cs="Calibri"/>
        </w:rPr>
        <w:t>La planificación de la producción en función de pedidos o demanda externa simulada.</w:t>
      </w:r>
    </w:p>
    <w:p w14:paraId="72E5C2E7" w14:textId="5C5B6376" w:rsidR="2B61D87B" w:rsidRDefault="2B61D87B" w:rsidP="008F49B8">
      <w:pPr>
        <w:pStyle w:val="Prrafodelista"/>
        <w:numPr>
          <w:ilvl w:val="0"/>
          <w:numId w:val="35"/>
        </w:numPr>
        <w:spacing w:before="240" w:after="240"/>
        <w:rPr>
          <w:rFonts w:ascii="Calibri" w:eastAsia="Calibri" w:hAnsi="Calibri" w:cs="Calibri"/>
        </w:rPr>
      </w:pPr>
      <w:r w:rsidRPr="2B61D87B">
        <w:rPr>
          <w:rFonts w:ascii="Calibri" w:eastAsia="Calibri" w:hAnsi="Calibri" w:cs="Calibri"/>
        </w:rPr>
        <w:t>La gestión automática del inventario y de la cadena de suministro.</w:t>
      </w:r>
    </w:p>
    <w:p w14:paraId="251AFD06" w14:textId="07F058A9" w:rsidR="2B61D87B" w:rsidRDefault="2B61D87B" w:rsidP="008F49B8">
      <w:pPr>
        <w:pStyle w:val="Prrafodelista"/>
        <w:numPr>
          <w:ilvl w:val="0"/>
          <w:numId w:val="35"/>
        </w:numPr>
        <w:spacing w:before="240" w:after="240"/>
        <w:rPr>
          <w:rFonts w:ascii="Calibri" w:eastAsia="Calibri" w:hAnsi="Calibri" w:cs="Calibri"/>
        </w:rPr>
      </w:pPr>
      <w:r w:rsidRPr="2B61D87B">
        <w:rPr>
          <w:rFonts w:ascii="Calibri" w:eastAsia="Calibri" w:hAnsi="Calibri" w:cs="Calibri"/>
        </w:rPr>
        <w:t>El seguimiento de órdenes de trabajo, trazabilidad de lotes y control de costes.</w:t>
      </w:r>
    </w:p>
    <w:p w14:paraId="07DBC4C1" w14:textId="51A5B185" w:rsidR="2B61D87B" w:rsidRDefault="2B61D87B" w:rsidP="2B61D87B">
      <w:pPr>
        <w:spacing w:before="240" w:after="240"/>
        <w:rPr>
          <w:rFonts w:ascii="Calibri" w:eastAsia="Calibri" w:hAnsi="Calibri" w:cs="Calibri"/>
        </w:rPr>
      </w:pPr>
      <w:r w:rsidRPr="2B61D87B">
        <w:rPr>
          <w:rFonts w:ascii="Calibri" w:eastAsia="Calibri" w:hAnsi="Calibri" w:cs="Calibri"/>
        </w:rPr>
        <w:t>Este tipo de integración permitiría valorar el impacto de decisiones de negocio (como promociones, cambios de producto o restricciones de materiales) sobre la operación real de la planta.</w:t>
      </w:r>
    </w:p>
    <w:p w14:paraId="70ABC0E8" w14:textId="276412FC" w:rsidR="2B61D87B" w:rsidRPr="00E32376" w:rsidRDefault="2B61D87B" w:rsidP="2B61D87B">
      <w:pPr>
        <w:pStyle w:val="Ttulo3"/>
        <w:rPr>
          <w:sz w:val="28"/>
          <w:szCs w:val="28"/>
        </w:rPr>
      </w:pPr>
      <w:bookmarkStart w:id="184" w:name="_Toc1311307447"/>
      <w:r w:rsidRPr="00E32376">
        <w:rPr>
          <w:sz w:val="28"/>
          <w:szCs w:val="28"/>
        </w:rPr>
        <w:t>Evaluación de sostenibilidad y eficiencia energética</w:t>
      </w:r>
      <w:bookmarkEnd w:id="184"/>
    </w:p>
    <w:p w14:paraId="5EF87790" w14:textId="44E4F1EA" w:rsidR="2B61D87B" w:rsidRDefault="2B61D87B" w:rsidP="2B61D87B">
      <w:pPr>
        <w:spacing w:before="240" w:after="240"/>
        <w:rPr>
          <w:rFonts w:ascii="Calibri" w:eastAsia="Calibri" w:hAnsi="Calibri" w:cs="Calibri"/>
        </w:rPr>
      </w:pPr>
      <w:r w:rsidRPr="2B61D87B">
        <w:rPr>
          <w:rFonts w:ascii="Calibri" w:eastAsia="Calibri" w:hAnsi="Calibri" w:cs="Calibri"/>
        </w:rPr>
        <w:t>Si bien el modelo se centra en eficiencia operativa, una ampliación recomendable sería la inclusión de métricas de sostenibilidad, tales como:</w:t>
      </w:r>
    </w:p>
    <w:p w14:paraId="4E490587" w14:textId="3D4A877C" w:rsidR="2B61D87B" w:rsidRDefault="2B61D87B" w:rsidP="008F49B8">
      <w:pPr>
        <w:pStyle w:val="Prrafodelista"/>
        <w:numPr>
          <w:ilvl w:val="0"/>
          <w:numId w:val="34"/>
        </w:numPr>
        <w:spacing w:before="240" w:after="240"/>
        <w:rPr>
          <w:rFonts w:ascii="Calibri" w:eastAsia="Calibri" w:hAnsi="Calibri" w:cs="Calibri"/>
        </w:rPr>
      </w:pPr>
      <w:r w:rsidRPr="2B61D87B">
        <w:rPr>
          <w:rFonts w:ascii="Calibri" w:eastAsia="Calibri" w:hAnsi="Calibri" w:cs="Calibri"/>
        </w:rPr>
        <w:t>Consumo energético de los equipos simulados, especialmente de AGVs y robots.</w:t>
      </w:r>
    </w:p>
    <w:p w14:paraId="021F1953" w14:textId="48CA4E8A" w:rsidR="2B61D87B" w:rsidRDefault="2B61D87B" w:rsidP="008F49B8">
      <w:pPr>
        <w:pStyle w:val="Prrafodelista"/>
        <w:numPr>
          <w:ilvl w:val="0"/>
          <w:numId w:val="34"/>
        </w:numPr>
        <w:spacing w:before="240" w:after="240"/>
        <w:rPr>
          <w:rFonts w:ascii="Calibri" w:eastAsia="Calibri" w:hAnsi="Calibri" w:cs="Calibri"/>
        </w:rPr>
      </w:pPr>
      <w:r w:rsidRPr="2B61D87B">
        <w:rPr>
          <w:rFonts w:ascii="Calibri" w:eastAsia="Calibri" w:hAnsi="Calibri" w:cs="Calibri"/>
        </w:rPr>
        <w:t>Comparación de escenarios productivos (con o sin reconfiguración, con distinta distribución de estaciones) para identificar configuraciones más sostenibles.</w:t>
      </w:r>
    </w:p>
    <w:p w14:paraId="5DE17B56" w14:textId="1F98E187" w:rsidR="2B61D87B" w:rsidRDefault="2B61D87B" w:rsidP="008F49B8">
      <w:pPr>
        <w:pStyle w:val="Prrafodelista"/>
        <w:numPr>
          <w:ilvl w:val="0"/>
          <w:numId w:val="34"/>
        </w:numPr>
        <w:spacing w:before="240" w:after="240"/>
        <w:rPr>
          <w:rFonts w:ascii="Calibri" w:eastAsia="Calibri" w:hAnsi="Calibri" w:cs="Calibri"/>
        </w:rPr>
      </w:pPr>
      <w:r w:rsidRPr="2B61D87B">
        <w:rPr>
          <w:rFonts w:ascii="Calibri" w:eastAsia="Calibri" w:hAnsi="Calibri" w:cs="Calibri"/>
        </w:rPr>
        <w:t>Simulación del impacto de mejoras tecnológicas (motores más eficientes, baterías de mayor autonomía, etc.).</w:t>
      </w:r>
    </w:p>
    <w:p w14:paraId="22DE1569" w14:textId="61A3B88C" w:rsidR="42916352" w:rsidRDefault="2B61D87B" w:rsidP="6BE9B5E8">
      <w:pPr>
        <w:spacing w:before="240" w:after="240"/>
        <w:rPr>
          <w:rFonts w:ascii="Calibri" w:eastAsia="Calibri" w:hAnsi="Calibri" w:cs="Calibri"/>
        </w:rPr>
      </w:pPr>
      <w:r w:rsidRPr="2B61D87B">
        <w:rPr>
          <w:rFonts w:ascii="Calibri" w:eastAsia="Calibri" w:hAnsi="Calibri" w:cs="Calibri"/>
        </w:rPr>
        <w:t>Esto ayudaría a valorar el proyecto no solo en términos de productividad, sino también desde una perspectiva ambiental y de responsabilidad social.</w:t>
      </w:r>
    </w:p>
    <w:p w14:paraId="095C8D99" w14:textId="279917F0" w:rsidR="42916352" w:rsidRDefault="42916352" w:rsidP="42916352">
      <w:pPr>
        <w:jc w:val="center"/>
        <w:rPr>
          <w:sz w:val="44"/>
          <w:szCs w:val="44"/>
        </w:rPr>
      </w:pPr>
    </w:p>
    <w:p w14:paraId="2CDE8E0E" w14:textId="59FD628E" w:rsidR="42916352" w:rsidRDefault="42916352" w:rsidP="6BE9B5E8">
      <w:pPr>
        <w:pStyle w:val="Ttulo1"/>
        <w:jc w:val="center"/>
      </w:pPr>
    </w:p>
    <w:p w14:paraId="298AAC7D" w14:textId="77777777" w:rsidR="42916352" w:rsidRDefault="42916352" w:rsidP="00E32376"/>
    <w:p w14:paraId="78C41355" w14:textId="77777777" w:rsidR="42916352" w:rsidRDefault="42916352" w:rsidP="00E32376"/>
    <w:p w14:paraId="59CC0ADC" w14:textId="77777777" w:rsidR="42916352" w:rsidRDefault="42916352" w:rsidP="00E32376"/>
    <w:p w14:paraId="216B94A7" w14:textId="77777777" w:rsidR="42916352" w:rsidRDefault="42916352" w:rsidP="00E32376"/>
    <w:p w14:paraId="3C3ED16B" w14:textId="77777777" w:rsidR="42916352" w:rsidRDefault="42916352" w:rsidP="00E32376"/>
    <w:p w14:paraId="1DF0FAA5" w14:textId="77777777" w:rsidR="42916352" w:rsidRPr="00E32376" w:rsidRDefault="42916352" w:rsidP="00E32376"/>
    <w:p w14:paraId="5174A876" w14:textId="4B5326A3" w:rsidR="00B84E8E" w:rsidRDefault="5BDC5C16" w:rsidP="00B84E8E">
      <w:pPr>
        <w:pStyle w:val="Ttulo1"/>
      </w:pPr>
      <w:bookmarkStart w:id="185" w:name="_Toc1853029041"/>
      <w:r>
        <w:lastRenderedPageBreak/>
        <w:t>Referencias bibliográficas</w:t>
      </w:r>
      <w:bookmarkEnd w:id="185"/>
    </w:p>
    <w:p w14:paraId="5D090EF3" w14:textId="2AA7B0A1" w:rsidR="00B84E8E" w:rsidRDefault="00C06825" w:rsidP="6BE9B5E8">
      <w:r>
        <w:t xml:space="preserve">[1] European Commission, "Directive 2006/42/EC on Machinery," EUR-Lex, [Online]. Available: </w:t>
      </w:r>
      <w:hyperlink r:id="rId34" w:tooltip="https://eur-lex.europa.eu/legal-content/EN/TXT/?uri=CELEX:32006L0042" w:history="1">
        <w:r w:rsidRPr="00C06825">
          <w:rPr>
            <w:rStyle w:val="Hipervnculo"/>
          </w:rPr>
          <w:t>https://eur-lex.europa.eu/legal-content/EN/TXT/?uri=CELEX%3A32006L0042</w:t>
        </w:r>
      </w:hyperlink>
    </w:p>
    <w:p w14:paraId="4E7AEDFE" w14:textId="77777777" w:rsidR="00B84E8E" w:rsidRDefault="00B84E8E" w:rsidP="00B84E8E"/>
    <w:p w14:paraId="527B1C17" w14:textId="77777777" w:rsidR="00B84E8E" w:rsidRDefault="00B84E8E">
      <w:pPr>
        <w:rPr>
          <w:rFonts w:asciiTheme="majorHAnsi" w:eastAsiaTheme="majorEastAsia" w:hAnsiTheme="majorHAnsi" w:cstheme="majorBidi"/>
          <w:color w:val="2E74B5" w:themeColor="accent1" w:themeShade="BF"/>
          <w:sz w:val="32"/>
          <w:szCs w:val="32"/>
        </w:rPr>
      </w:pPr>
      <w:r>
        <w:br w:type="page"/>
      </w:r>
    </w:p>
    <w:p w14:paraId="402C64E7" w14:textId="4F462EB8" w:rsidR="00B84E8E" w:rsidRDefault="5BDC5C16" w:rsidP="00B84E8E">
      <w:pPr>
        <w:pStyle w:val="Ttulo1"/>
      </w:pPr>
      <w:bookmarkStart w:id="186" w:name="_Toc2015856628"/>
      <w:r>
        <w:lastRenderedPageBreak/>
        <w:t>ANEXOS</w:t>
      </w:r>
      <w:bookmarkEnd w:id="186"/>
    </w:p>
    <w:p w14:paraId="46C07F76" w14:textId="77777777" w:rsidR="00B84E8E" w:rsidRPr="00B84E8E" w:rsidRDefault="00B84E8E" w:rsidP="00B84E8E"/>
    <w:p w14:paraId="773CE2AF" w14:textId="77777777" w:rsidR="00B84E8E" w:rsidRPr="00B84E8E" w:rsidRDefault="00B84E8E" w:rsidP="00B84E8E"/>
    <w:p w14:paraId="3DE8851F" w14:textId="77777777" w:rsidR="00B84E8E" w:rsidRPr="00B84E8E" w:rsidRDefault="00B84E8E" w:rsidP="00B84E8E"/>
    <w:p w14:paraId="626820F1" w14:textId="77777777" w:rsidR="00B84E8E" w:rsidRPr="00B84E8E" w:rsidRDefault="00B84E8E" w:rsidP="00B84E8E"/>
    <w:p w14:paraId="0892B8FC" w14:textId="77777777" w:rsidR="00B84E8E" w:rsidRPr="00B84E8E" w:rsidRDefault="00B84E8E" w:rsidP="00B84E8E"/>
    <w:sectPr w:rsidR="00B84E8E" w:rsidRPr="00B84E8E" w:rsidSect="00B84E8E">
      <w:footerReference w:type="even" r:id="rId35"/>
      <w:footerReference w:type="default" r:id="rId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696A3" w14:textId="77777777" w:rsidR="00B04503" w:rsidRDefault="00B04503" w:rsidP="00322C52">
      <w:pPr>
        <w:spacing w:after="0" w:line="240" w:lineRule="auto"/>
      </w:pPr>
      <w:r>
        <w:separator/>
      </w:r>
    </w:p>
  </w:endnote>
  <w:endnote w:type="continuationSeparator" w:id="0">
    <w:p w14:paraId="04CAAC72" w14:textId="77777777" w:rsidR="00B04503" w:rsidRDefault="00B04503" w:rsidP="00322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3159627"/>
      <w:docPartObj>
        <w:docPartGallery w:val="Page Numbers (Bottom of Page)"/>
        <w:docPartUnique/>
      </w:docPartObj>
    </w:sdtPr>
    <w:sdtEndPr/>
    <w:sdtContent>
      <w:p w14:paraId="006C6A5E" w14:textId="63C38309" w:rsidR="00B84E8E" w:rsidRDefault="00B84E8E">
        <w:pPr>
          <w:pStyle w:val="Piedepgina"/>
          <w:jc w:val="center"/>
        </w:pPr>
        <w:r>
          <w:fldChar w:fldCharType="begin"/>
        </w:r>
        <w:r>
          <w:instrText>PAGE   \* MERGEFORMAT</w:instrText>
        </w:r>
        <w:r>
          <w:fldChar w:fldCharType="separate"/>
        </w:r>
        <w:r>
          <w:t>2</w:t>
        </w:r>
        <w:r>
          <w:fldChar w:fldCharType="end"/>
        </w:r>
      </w:p>
    </w:sdtContent>
  </w:sdt>
  <w:p w14:paraId="5389F07A" w14:textId="77777777" w:rsidR="00B84E8E" w:rsidRDefault="00B84E8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0519705"/>
      <w:docPartObj>
        <w:docPartGallery w:val="Page Numbers (Bottom of Page)"/>
        <w:docPartUnique/>
      </w:docPartObj>
    </w:sdtPr>
    <w:sdtEndPr/>
    <w:sdtContent>
      <w:p w14:paraId="41461207" w14:textId="67A2FC65" w:rsidR="00B84E8E" w:rsidRDefault="00B84E8E">
        <w:pPr>
          <w:pStyle w:val="Piedepgina"/>
          <w:jc w:val="center"/>
        </w:pPr>
        <w:r>
          <w:fldChar w:fldCharType="begin"/>
        </w:r>
        <w:r>
          <w:instrText>PAGE   \* MERGEFORMAT</w:instrText>
        </w:r>
        <w:r>
          <w:fldChar w:fldCharType="separate"/>
        </w:r>
        <w:r>
          <w:t>2</w:t>
        </w:r>
        <w:r>
          <w:fldChar w:fldCharType="end"/>
        </w:r>
      </w:p>
    </w:sdtContent>
  </w:sdt>
  <w:p w14:paraId="4758BCE7" w14:textId="77777777" w:rsidR="00322C52" w:rsidRDefault="00322C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F11D1" w14:textId="77777777" w:rsidR="00B04503" w:rsidRDefault="00B04503" w:rsidP="00322C52">
      <w:pPr>
        <w:spacing w:after="0" w:line="240" w:lineRule="auto"/>
      </w:pPr>
      <w:r>
        <w:separator/>
      </w:r>
    </w:p>
  </w:footnote>
  <w:footnote w:type="continuationSeparator" w:id="0">
    <w:p w14:paraId="72C0BF2C" w14:textId="77777777" w:rsidR="00B04503" w:rsidRDefault="00B04503" w:rsidP="00322C52">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aUS/2jMorpGQ" int2:id="VAkB61B6">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076A"/>
    <w:multiLevelType w:val="multilevel"/>
    <w:tmpl w:val="1E18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09F1"/>
    <w:multiLevelType w:val="hybridMultilevel"/>
    <w:tmpl w:val="FFFFFFFF"/>
    <w:lvl w:ilvl="0" w:tplc="B1E04E2E">
      <w:start w:val="1"/>
      <w:numFmt w:val="bullet"/>
      <w:lvlText w:val=""/>
      <w:lvlJc w:val="left"/>
      <w:pPr>
        <w:ind w:left="720" w:hanging="360"/>
      </w:pPr>
      <w:rPr>
        <w:rFonts w:ascii="Symbol" w:hAnsi="Symbol" w:hint="default"/>
      </w:rPr>
    </w:lvl>
    <w:lvl w:ilvl="1" w:tplc="9A8A340A">
      <w:start w:val="1"/>
      <w:numFmt w:val="bullet"/>
      <w:lvlText w:val="o"/>
      <w:lvlJc w:val="left"/>
      <w:pPr>
        <w:ind w:left="1440" w:hanging="360"/>
      </w:pPr>
      <w:rPr>
        <w:rFonts w:ascii="Courier New" w:hAnsi="Courier New" w:hint="default"/>
      </w:rPr>
    </w:lvl>
    <w:lvl w:ilvl="2" w:tplc="B38EF83A">
      <w:start w:val="1"/>
      <w:numFmt w:val="bullet"/>
      <w:lvlText w:val=""/>
      <w:lvlJc w:val="left"/>
      <w:pPr>
        <w:ind w:left="2160" w:hanging="360"/>
      </w:pPr>
      <w:rPr>
        <w:rFonts w:ascii="Wingdings" w:hAnsi="Wingdings" w:hint="default"/>
      </w:rPr>
    </w:lvl>
    <w:lvl w:ilvl="3" w:tplc="8370ED72">
      <w:start w:val="1"/>
      <w:numFmt w:val="bullet"/>
      <w:lvlText w:val=""/>
      <w:lvlJc w:val="left"/>
      <w:pPr>
        <w:ind w:left="2880" w:hanging="360"/>
      </w:pPr>
      <w:rPr>
        <w:rFonts w:ascii="Symbol" w:hAnsi="Symbol" w:hint="default"/>
      </w:rPr>
    </w:lvl>
    <w:lvl w:ilvl="4" w:tplc="D11495AE">
      <w:start w:val="1"/>
      <w:numFmt w:val="bullet"/>
      <w:lvlText w:val="o"/>
      <w:lvlJc w:val="left"/>
      <w:pPr>
        <w:ind w:left="3600" w:hanging="360"/>
      </w:pPr>
      <w:rPr>
        <w:rFonts w:ascii="Courier New" w:hAnsi="Courier New" w:hint="default"/>
      </w:rPr>
    </w:lvl>
    <w:lvl w:ilvl="5" w:tplc="C7663008">
      <w:start w:val="1"/>
      <w:numFmt w:val="bullet"/>
      <w:lvlText w:val=""/>
      <w:lvlJc w:val="left"/>
      <w:pPr>
        <w:ind w:left="4320" w:hanging="360"/>
      </w:pPr>
      <w:rPr>
        <w:rFonts w:ascii="Wingdings" w:hAnsi="Wingdings" w:hint="default"/>
      </w:rPr>
    </w:lvl>
    <w:lvl w:ilvl="6" w:tplc="E942338E">
      <w:start w:val="1"/>
      <w:numFmt w:val="bullet"/>
      <w:lvlText w:val=""/>
      <w:lvlJc w:val="left"/>
      <w:pPr>
        <w:ind w:left="5040" w:hanging="360"/>
      </w:pPr>
      <w:rPr>
        <w:rFonts w:ascii="Symbol" w:hAnsi="Symbol" w:hint="default"/>
      </w:rPr>
    </w:lvl>
    <w:lvl w:ilvl="7" w:tplc="41DCE7A0">
      <w:start w:val="1"/>
      <w:numFmt w:val="bullet"/>
      <w:lvlText w:val="o"/>
      <w:lvlJc w:val="left"/>
      <w:pPr>
        <w:ind w:left="5760" w:hanging="360"/>
      </w:pPr>
      <w:rPr>
        <w:rFonts w:ascii="Courier New" w:hAnsi="Courier New" w:hint="default"/>
      </w:rPr>
    </w:lvl>
    <w:lvl w:ilvl="8" w:tplc="6244624C">
      <w:start w:val="1"/>
      <w:numFmt w:val="bullet"/>
      <w:lvlText w:val=""/>
      <w:lvlJc w:val="left"/>
      <w:pPr>
        <w:ind w:left="6480" w:hanging="360"/>
      </w:pPr>
      <w:rPr>
        <w:rFonts w:ascii="Wingdings" w:hAnsi="Wingdings" w:hint="default"/>
      </w:rPr>
    </w:lvl>
  </w:abstractNum>
  <w:abstractNum w:abstractNumId="2" w15:restartNumberingAfterBreak="0">
    <w:nsid w:val="0230B420"/>
    <w:multiLevelType w:val="hybridMultilevel"/>
    <w:tmpl w:val="5CA21956"/>
    <w:lvl w:ilvl="0" w:tplc="795C34AE">
      <w:start w:val="1"/>
      <w:numFmt w:val="bullet"/>
      <w:lvlText w:val=""/>
      <w:lvlJc w:val="left"/>
      <w:pPr>
        <w:ind w:left="720" w:hanging="360"/>
      </w:pPr>
      <w:rPr>
        <w:rFonts w:ascii="Symbol" w:hAnsi="Symbol" w:hint="default"/>
      </w:rPr>
    </w:lvl>
    <w:lvl w:ilvl="1" w:tplc="69BA9160">
      <w:start w:val="1"/>
      <w:numFmt w:val="bullet"/>
      <w:lvlText w:val="o"/>
      <w:lvlJc w:val="left"/>
      <w:pPr>
        <w:ind w:left="1440" w:hanging="360"/>
      </w:pPr>
      <w:rPr>
        <w:rFonts w:ascii="Courier New" w:hAnsi="Courier New" w:hint="default"/>
      </w:rPr>
    </w:lvl>
    <w:lvl w:ilvl="2" w:tplc="8C3697F0">
      <w:start w:val="1"/>
      <w:numFmt w:val="bullet"/>
      <w:lvlText w:val=""/>
      <w:lvlJc w:val="left"/>
      <w:pPr>
        <w:ind w:left="2160" w:hanging="360"/>
      </w:pPr>
      <w:rPr>
        <w:rFonts w:ascii="Wingdings" w:hAnsi="Wingdings" w:hint="default"/>
      </w:rPr>
    </w:lvl>
    <w:lvl w:ilvl="3" w:tplc="8000F59C">
      <w:start w:val="1"/>
      <w:numFmt w:val="bullet"/>
      <w:lvlText w:val=""/>
      <w:lvlJc w:val="left"/>
      <w:pPr>
        <w:ind w:left="2880" w:hanging="360"/>
      </w:pPr>
      <w:rPr>
        <w:rFonts w:ascii="Symbol" w:hAnsi="Symbol" w:hint="default"/>
      </w:rPr>
    </w:lvl>
    <w:lvl w:ilvl="4" w:tplc="150CB12C">
      <w:start w:val="1"/>
      <w:numFmt w:val="bullet"/>
      <w:lvlText w:val="o"/>
      <w:lvlJc w:val="left"/>
      <w:pPr>
        <w:ind w:left="3600" w:hanging="360"/>
      </w:pPr>
      <w:rPr>
        <w:rFonts w:ascii="Courier New" w:hAnsi="Courier New" w:hint="default"/>
      </w:rPr>
    </w:lvl>
    <w:lvl w:ilvl="5" w:tplc="9572CB86">
      <w:start w:val="1"/>
      <w:numFmt w:val="bullet"/>
      <w:lvlText w:val=""/>
      <w:lvlJc w:val="left"/>
      <w:pPr>
        <w:ind w:left="4320" w:hanging="360"/>
      </w:pPr>
      <w:rPr>
        <w:rFonts w:ascii="Wingdings" w:hAnsi="Wingdings" w:hint="default"/>
      </w:rPr>
    </w:lvl>
    <w:lvl w:ilvl="6" w:tplc="5B3EEBC6">
      <w:start w:val="1"/>
      <w:numFmt w:val="bullet"/>
      <w:lvlText w:val=""/>
      <w:lvlJc w:val="left"/>
      <w:pPr>
        <w:ind w:left="5040" w:hanging="360"/>
      </w:pPr>
      <w:rPr>
        <w:rFonts w:ascii="Symbol" w:hAnsi="Symbol" w:hint="default"/>
      </w:rPr>
    </w:lvl>
    <w:lvl w:ilvl="7" w:tplc="B12A1934">
      <w:start w:val="1"/>
      <w:numFmt w:val="bullet"/>
      <w:lvlText w:val="o"/>
      <w:lvlJc w:val="left"/>
      <w:pPr>
        <w:ind w:left="5760" w:hanging="360"/>
      </w:pPr>
      <w:rPr>
        <w:rFonts w:ascii="Courier New" w:hAnsi="Courier New" w:hint="default"/>
      </w:rPr>
    </w:lvl>
    <w:lvl w:ilvl="8" w:tplc="30627AD6">
      <w:start w:val="1"/>
      <w:numFmt w:val="bullet"/>
      <w:lvlText w:val=""/>
      <w:lvlJc w:val="left"/>
      <w:pPr>
        <w:ind w:left="6480" w:hanging="360"/>
      </w:pPr>
      <w:rPr>
        <w:rFonts w:ascii="Wingdings" w:hAnsi="Wingdings" w:hint="default"/>
      </w:rPr>
    </w:lvl>
  </w:abstractNum>
  <w:abstractNum w:abstractNumId="3" w15:restartNumberingAfterBreak="0">
    <w:nsid w:val="02471FCD"/>
    <w:multiLevelType w:val="multilevel"/>
    <w:tmpl w:val="8532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E7D9F"/>
    <w:multiLevelType w:val="hybridMultilevel"/>
    <w:tmpl w:val="FFFFFFFF"/>
    <w:lvl w:ilvl="0" w:tplc="A7527894">
      <w:start w:val="1"/>
      <w:numFmt w:val="bullet"/>
      <w:lvlText w:val=""/>
      <w:lvlJc w:val="left"/>
      <w:pPr>
        <w:ind w:left="720" w:hanging="360"/>
      </w:pPr>
      <w:rPr>
        <w:rFonts w:ascii="Symbol" w:hAnsi="Symbol" w:hint="default"/>
      </w:rPr>
    </w:lvl>
    <w:lvl w:ilvl="1" w:tplc="662AF306">
      <w:start w:val="1"/>
      <w:numFmt w:val="bullet"/>
      <w:lvlText w:val="o"/>
      <w:lvlJc w:val="left"/>
      <w:pPr>
        <w:ind w:left="1440" w:hanging="360"/>
      </w:pPr>
      <w:rPr>
        <w:rFonts w:ascii="Courier New" w:hAnsi="Courier New" w:hint="default"/>
      </w:rPr>
    </w:lvl>
    <w:lvl w:ilvl="2" w:tplc="AE581136">
      <w:start w:val="1"/>
      <w:numFmt w:val="bullet"/>
      <w:lvlText w:val=""/>
      <w:lvlJc w:val="left"/>
      <w:pPr>
        <w:ind w:left="2160" w:hanging="360"/>
      </w:pPr>
      <w:rPr>
        <w:rFonts w:ascii="Wingdings" w:hAnsi="Wingdings" w:hint="default"/>
      </w:rPr>
    </w:lvl>
    <w:lvl w:ilvl="3" w:tplc="BD12F516">
      <w:start w:val="1"/>
      <w:numFmt w:val="bullet"/>
      <w:lvlText w:val=""/>
      <w:lvlJc w:val="left"/>
      <w:pPr>
        <w:ind w:left="2880" w:hanging="360"/>
      </w:pPr>
      <w:rPr>
        <w:rFonts w:ascii="Symbol" w:hAnsi="Symbol" w:hint="default"/>
      </w:rPr>
    </w:lvl>
    <w:lvl w:ilvl="4" w:tplc="12BE6DD4">
      <w:start w:val="1"/>
      <w:numFmt w:val="bullet"/>
      <w:lvlText w:val="o"/>
      <w:lvlJc w:val="left"/>
      <w:pPr>
        <w:ind w:left="3600" w:hanging="360"/>
      </w:pPr>
      <w:rPr>
        <w:rFonts w:ascii="Courier New" w:hAnsi="Courier New" w:hint="default"/>
      </w:rPr>
    </w:lvl>
    <w:lvl w:ilvl="5" w:tplc="C80CEDFC">
      <w:start w:val="1"/>
      <w:numFmt w:val="bullet"/>
      <w:lvlText w:val=""/>
      <w:lvlJc w:val="left"/>
      <w:pPr>
        <w:ind w:left="4320" w:hanging="360"/>
      </w:pPr>
      <w:rPr>
        <w:rFonts w:ascii="Wingdings" w:hAnsi="Wingdings" w:hint="default"/>
      </w:rPr>
    </w:lvl>
    <w:lvl w:ilvl="6" w:tplc="61822C92">
      <w:start w:val="1"/>
      <w:numFmt w:val="bullet"/>
      <w:lvlText w:val=""/>
      <w:lvlJc w:val="left"/>
      <w:pPr>
        <w:ind w:left="5040" w:hanging="360"/>
      </w:pPr>
      <w:rPr>
        <w:rFonts w:ascii="Symbol" w:hAnsi="Symbol" w:hint="default"/>
      </w:rPr>
    </w:lvl>
    <w:lvl w:ilvl="7" w:tplc="31223CB4">
      <w:start w:val="1"/>
      <w:numFmt w:val="bullet"/>
      <w:lvlText w:val="o"/>
      <w:lvlJc w:val="left"/>
      <w:pPr>
        <w:ind w:left="5760" w:hanging="360"/>
      </w:pPr>
      <w:rPr>
        <w:rFonts w:ascii="Courier New" w:hAnsi="Courier New" w:hint="default"/>
      </w:rPr>
    </w:lvl>
    <w:lvl w:ilvl="8" w:tplc="40100110">
      <w:start w:val="1"/>
      <w:numFmt w:val="bullet"/>
      <w:lvlText w:val=""/>
      <w:lvlJc w:val="left"/>
      <w:pPr>
        <w:ind w:left="6480" w:hanging="360"/>
      </w:pPr>
      <w:rPr>
        <w:rFonts w:ascii="Wingdings" w:hAnsi="Wingdings" w:hint="default"/>
      </w:rPr>
    </w:lvl>
  </w:abstractNum>
  <w:abstractNum w:abstractNumId="5" w15:restartNumberingAfterBreak="0">
    <w:nsid w:val="0A1A6251"/>
    <w:multiLevelType w:val="hybridMultilevel"/>
    <w:tmpl w:val="FFFFFFFF"/>
    <w:lvl w:ilvl="0" w:tplc="BB44BEBE">
      <w:start w:val="1"/>
      <w:numFmt w:val="bullet"/>
      <w:lvlText w:val=""/>
      <w:lvlJc w:val="left"/>
      <w:pPr>
        <w:ind w:left="720" w:hanging="360"/>
      </w:pPr>
      <w:rPr>
        <w:rFonts w:ascii="Symbol" w:hAnsi="Symbol" w:hint="default"/>
      </w:rPr>
    </w:lvl>
    <w:lvl w:ilvl="1" w:tplc="10BE9A92">
      <w:start w:val="1"/>
      <w:numFmt w:val="bullet"/>
      <w:lvlText w:val="o"/>
      <w:lvlJc w:val="left"/>
      <w:pPr>
        <w:ind w:left="1440" w:hanging="360"/>
      </w:pPr>
      <w:rPr>
        <w:rFonts w:ascii="Courier New" w:hAnsi="Courier New" w:hint="default"/>
      </w:rPr>
    </w:lvl>
    <w:lvl w:ilvl="2" w:tplc="428C7996">
      <w:start w:val="1"/>
      <w:numFmt w:val="bullet"/>
      <w:lvlText w:val=""/>
      <w:lvlJc w:val="left"/>
      <w:pPr>
        <w:ind w:left="2160" w:hanging="360"/>
      </w:pPr>
      <w:rPr>
        <w:rFonts w:ascii="Wingdings" w:hAnsi="Wingdings" w:hint="default"/>
      </w:rPr>
    </w:lvl>
    <w:lvl w:ilvl="3" w:tplc="CA745980">
      <w:start w:val="1"/>
      <w:numFmt w:val="bullet"/>
      <w:lvlText w:val=""/>
      <w:lvlJc w:val="left"/>
      <w:pPr>
        <w:ind w:left="2880" w:hanging="360"/>
      </w:pPr>
      <w:rPr>
        <w:rFonts w:ascii="Symbol" w:hAnsi="Symbol" w:hint="default"/>
      </w:rPr>
    </w:lvl>
    <w:lvl w:ilvl="4" w:tplc="17801146">
      <w:start w:val="1"/>
      <w:numFmt w:val="bullet"/>
      <w:lvlText w:val="o"/>
      <w:lvlJc w:val="left"/>
      <w:pPr>
        <w:ind w:left="3600" w:hanging="360"/>
      </w:pPr>
      <w:rPr>
        <w:rFonts w:ascii="Courier New" w:hAnsi="Courier New" w:hint="default"/>
      </w:rPr>
    </w:lvl>
    <w:lvl w:ilvl="5" w:tplc="1CF8DE86">
      <w:start w:val="1"/>
      <w:numFmt w:val="bullet"/>
      <w:lvlText w:val=""/>
      <w:lvlJc w:val="left"/>
      <w:pPr>
        <w:ind w:left="4320" w:hanging="360"/>
      </w:pPr>
      <w:rPr>
        <w:rFonts w:ascii="Wingdings" w:hAnsi="Wingdings" w:hint="default"/>
      </w:rPr>
    </w:lvl>
    <w:lvl w:ilvl="6" w:tplc="3A82ECCC">
      <w:start w:val="1"/>
      <w:numFmt w:val="bullet"/>
      <w:lvlText w:val=""/>
      <w:lvlJc w:val="left"/>
      <w:pPr>
        <w:ind w:left="5040" w:hanging="360"/>
      </w:pPr>
      <w:rPr>
        <w:rFonts w:ascii="Symbol" w:hAnsi="Symbol" w:hint="default"/>
      </w:rPr>
    </w:lvl>
    <w:lvl w:ilvl="7" w:tplc="07942E1E">
      <w:start w:val="1"/>
      <w:numFmt w:val="bullet"/>
      <w:lvlText w:val="o"/>
      <w:lvlJc w:val="left"/>
      <w:pPr>
        <w:ind w:left="5760" w:hanging="360"/>
      </w:pPr>
      <w:rPr>
        <w:rFonts w:ascii="Courier New" w:hAnsi="Courier New" w:hint="default"/>
      </w:rPr>
    </w:lvl>
    <w:lvl w:ilvl="8" w:tplc="B42A236A">
      <w:start w:val="1"/>
      <w:numFmt w:val="bullet"/>
      <w:lvlText w:val=""/>
      <w:lvlJc w:val="left"/>
      <w:pPr>
        <w:ind w:left="6480" w:hanging="360"/>
      </w:pPr>
      <w:rPr>
        <w:rFonts w:ascii="Wingdings" w:hAnsi="Wingdings" w:hint="default"/>
      </w:rPr>
    </w:lvl>
  </w:abstractNum>
  <w:abstractNum w:abstractNumId="6" w15:restartNumberingAfterBreak="0">
    <w:nsid w:val="0AC4496C"/>
    <w:multiLevelType w:val="hybridMultilevel"/>
    <w:tmpl w:val="5EF412FC"/>
    <w:lvl w:ilvl="0" w:tplc="92A42294">
      <w:start w:val="1"/>
      <w:numFmt w:val="bullet"/>
      <w:lvlText w:val=""/>
      <w:lvlJc w:val="left"/>
      <w:pPr>
        <w:ind w:left="1080" w:hanging="360"/>
      </w:pPr>
      <w:rPr>
        <w:rFonts w:ascii="Symbol" w:hAnsi="Symbol" w:hint="default"/>
      </w:rPr>
    </w:lvl>
    <w:lvl w:ilvl="1" w:tplc="F98ADB2A">
      <w:start w:val="1"/>
      <w:numFmt w:val="bullet"/>
      <w:lvlText w:val="o"/>
      <w:lvlJc w:val="left"/>
      <w:pPr>
        <w:ind w:left="1800" w:hanging="360"/>
      </w:pPr>
      <w:rPr>
        <w:rFonts w:ascii="Courier New" w:hAnsi="Courier New" w:hint="default"/>
      </w:rPr>
    </w:lvl>
    <w:lvl w:ilvl="2" w:tplc="7CBCC664">
      <w:start w:val="1"/>
      <w:numFmt w:val="bullet"/>
      <w:lvlText w:val=""/>
      <w:lvlJc w:val="left"/>
      <w:pPr>
        <w:ind w:left="2520" w:hanging="360"/>
      </w:pPr>
      <w:rPr>
        <w:rFonts w:ascii="Wingdings" w:hAnsi="Wingdings" w:hint="default"/>
      </w:rPr>
    </w:lvl>
    <w:lvl w:ilvl="3" w:tplc="76DC481C">
      <w:start w:val="1"/>
      <w:numFmt w:val="bullet"/>
      <w:lvlText w:val=""/>
      <w:lvlJc w:val="left"/>
      <w:pPr>
        <w:ind w:left="3240" w:hanging="360"/>
      </w:pPr>
      <w:rPr>
        <w:rFonts w:ascii="Symbol" w:hAnsi="Symbol" w:hint="default"/>
      </w:rPr>
    </w:lvl>
    <w:lvl w:ilvl="4" w:tplc="EC52BB66">
      <w:start w:val="1"/>
      <w:numFmt w:val="bullet"/>
      <w:lvlText w:val="o"/>
      <w:lvlJc w:val="left"/>
      <w:pPr>
        <w:ind w:left="3960" w:hanging="360"/>
      </w:pPr>
      <w:rPr>
        <w:rFonts w:ascii="Courier New" w:hAnsi="Courier New" w:hint="default"/>
      </w:rPr>
    </w:lvl>
    <w:lvl w:ilvl="5" w:tplc="DCD21948">
      <w:start w:val="1"/>
      <w:numFmt w:val="bullet"/>
      <w:lvlText w:val=""/>
      <w:lvlJc w:val="left"/>
      <w:pPr>
        <w:ind w:left="4680" w:hanging="360"/>
      </w:pPr>
      <w:rPr>
        <w:rFonts w:ascii="Wingdings" w:hAnsi="Wingdings" w:hint="default"/>
      </w:rPr>
    </w:lvl>
    <w:lvl w:ilvl="6" w:tplc="64A21128">
      <w:start w:val="1"/>
      <w:numFmt w:val="bullet"/>
      <w:lvlText w:val=""/>
      <w:lvlJc w:val="left"/>
      <w:pPr>
        <w:ind w:left="5400" w:hanging="360"/>
      </w:pPr>
      <w:rPr>
        <w:rFonts w:ascii="Symbol" w:hAnsi="Symbol" w:hint="default"/>
      </w:rPr>
    </w:lvl>
    <w:lvl w:ilvl="7" w:tplc="8C4C9FCA">
      <w:start w:val="1"/>
      <w:numFmt w:val="bullet"/>
      <w:lvlText w:val="o"/>
      <w:lvlJc w:val="left"/>
      <w:pPr>
        <w:ind w:left="6120" w:hanging="360"/>
      </w:pPr>
      <w:rPr>
        <w:rFonts w:ascii="Courier New" w:hAnsi="Courier New" w:hint="default"/>
      </w:rPr>
    </w:lvl>
    <w:lvl w:ilvl="8" w:tplc="9ED2698A">
      <w:start w:val="1"/>
      <w:numFmt w:val="bullet"/>
      <w:lvlText w:val=""/>
      <w:lvlJc w:val="left"/>
      <w:pPr>
        <w:ind w:left="6840" w:hanging="360"/>
      </w:pPr>
      <w:rPr>
        <w:rFonts w:ascii="Wingdings" w:hAnsi="Wingdings" w:hint="default"/>
      </w:rPr>
    </w:lvl>
  </w:abstractNum>
  <w:abstractNum w:abstractNumId="7" w15:restartNumberingAfterBreak="0">
    <w:nsid w:val="0D912C8F"/>
    <w:multiLevelType w:val="hybridMultilevel"/>
    <w:tmpl w:val="636CC1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267BCE5"/>
    <w:multiLevelType w:val="hybridMultilevel"/>
    <w:tmpl w:val="FFFFFFFF"/>
    <w:lvl w:ilvl="0" w:tplc="97BCA2B4">
      <w:start w:val="1"/>
      <w:numFmt w:val="bullet"/>
      <w:lvlText w:val=""/>
      <w:lvlJc w:val="left"/>
      <w:pPr>
        <w:ind w:left="720" w:hanging="360"/>
      </w:pPr>
      <w:rPr>
        <w:rFonts w:ascii="Symbol" w:hAnsi="Symbol" w:hint="default"/>
      </w:rPr>
    </w:lvl>
    <w:lvl w:ilvl="1" w:tplc="4510F338">
      <w:start w:val="1"/>
      <w:numFmt w:val="bullet"/>
      <w:lvlText w:val="o"/>
      <w:lvlJc w:val="left"/>
      <w:pPr>
        <w:ind w:left="1440" w:hanging="360"/>
      </w:pPr>
      <w:rPr>
        <w:rFonts w:ascii="Courier New" w:hAnsi="Courier New" w:hint="default"/>
      </w:rPr>
    </w:lvl>
    <w:lvl w:ilvl="2" w:tplc="334C66E0">
      <w:start w:val="1"/>
      <w:numFmt w:val="bullet"/>
      <w:lvlText w:val=""/>
      <w:lvlJc w:val="left"/>
      <w:pPr>
        <w:ind w:left="2160" w:hanging="360"/>
      </w:pPr>
      <w:rPr>
        <w:rFonts w:ascii="Wingdings" w:hAnsi="Wingdings" w:hint="default"/>
      </w:rPr>
    </w:lvl>
    <w:lvl w:ilvl="3" w:tplc="37D06ED4">
      <w:start w:val="1"/>
      <w:numFmt w:val="bullet"/>
      <w:lvlText w:val=""/>
      <w:lvlJc w:val="left"/>
      <w:pPr>
        <w:ind w:left="2880" w:hanging="360"/>
      </w:pPr>
      <w:rPr>
        <w:rFonts w:ascii="Symbol" w:hAnsi="Symbol" w:hint="default"/>
      </w:rPr>
    </w:lvl>
    <w:lvl w:ilvl="4" w:tplc="28D49032">
      <w:start w:val="1"/>
      <w:numFmt w:val="bullet"/>
      <w:lvlText w:val="o"/>
      <w:lvlJc w:val="left"/>
      <w:pPr>
        <w:ind w:left="3600" w:hanging="360"/>
      </w:pPr>
      <w:rPr>
        <w:rFonts w:ascii="Courier New" w:hAnsi="Courier New" w:hint="default"/>
      </w:rPr>
    </w:lvl>
    <w:lvl w:ilvl="5" w:tplc="33E8B8FE">
      <w:start w:val="1"/>
      <w:numFmt w:val="bullet"/>
      <w:lvlText w:val=""/>
      <w:lvlJc w:val="left"/>
      <w:pPr>
        <w:ind w:left="4320" w:hanging="360"/>
      </w:pPr>
      <w:rPr>
        <w:rFonts w:ascii="Wingdings" w:hAnsi="Wingdings" w:hint="default"/>
      </w:rPr>
    </w:lvl>
    <w:lvl w:ilvl="6" w:tplc="87460128">
      <w:start w:val="1"/>
      <w:numFmt w:val="bullet"/>
      <w:lvlText w:val=""/>
      <w:lvlJc w:val="left"/>
      <w:pPr>
        <w:ind w:left="5040" w:hanging="360"/>
      </w:pPr>
      <w:rPr>
        <w:rFonts w:ascii="Symbol" w:hAnsi="Symbol" w:hint="default"/>
      </w:rPr>
    </w:lvl>
    <w:lvl w:ilvl="7" w:tplc="957664FC">
      <w:start w:val="1"/>
      <w:numFmt w:val="bullet"/>
      <w:lvlText w:val="o"/>
      <w:lvlJc w:val="left"/>
      <w:pPr>
        <w:ind w:left="5760" w:hanging="360"/>
      </w:pPr>
      <w:rPr>
        <w:rFonts w:ascii="Courier New" w:hAnsi="Courier New" w:hint="default"/>
      </w:rPr>
    </w:lvl>
    <w:lvl w:ilvl="8" w:tplc="B62EABF6">
      <w:start w:val="1"/>
      <w:numFmt w:val="bullet"/>
      <w:lvlText w:val=""/>
      <w:lvlJc w:val="left"/>
      <w:pPr>
        <w:ind w:left="6480" w:hanging="360"/>
      </w:pPr>
      <w:rPr>
        <w:rFonts w:ascii="Wingdings" w:hAnsi="Wingdings" w:hint="default"/>
      </w:rPr>
    </w:lvl>
  </w:abstractNum>
  <w:abstractNum w:abstractNumId="9" w15:restartNumberingAfterBreak="0">
    <w:nsid w:val="136467B9"/>
    <w:multiLevelType w:val="hybridMultilevel"/>
    <w:tmpl w:val="FFFFFFFF"/>
    <w:lvl w:ilvl="0" w:tplc="97AE8486">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o"/>
      <w:lvlJc w:val="left"/>
      <w:pPr>
        <w:ind w:left="2160" w:hanging="180"/>
      </w:pPr>
      <w:rPr>
        <w:rFonts w:ascii="Courier New" w:hAnsi="Courier New" w:hint="default"/>
      </w:rPr>
    </w:lvl>
    <w:lvl w:ilvl="3" w:tplc="CC322B7C">
      <w:start w:val="1"/>
      <w:numFmt w:val="decimal"/>
      <w:lvlText w:val="%4."/>
      <w:lvlJc w:val="left"/>
      <w:pPr>
        <w:ind w:left="2880" w:hanging="360"/>
      </w:pPr>
    </w:lvl>
    <w:lvl w:ilvl="4" w:tplc="9EF0DC78">
      <w:start w:val="1"/>
      <w:numFmt w:val="lowerLetter"/>
      <w:lvlText w:val="%5."/>
      <w:lvlJc w:val="left"/>
      <w:pPr>
        <w:ind w:left="3600" w:hanging="360"/>
      </w:pPr>
    </w:lvl>
    <w:lvl w:ilvl="5" w:tplc="80C0C784">
      <w:start w:val="1"/>
      <w:numFmt w:val="lowerRoman"/>
      <w:lvlText w:val="%6."/>
      <w:lvlJc w:val="right"/>
      <w:pPr>
        <w:ind w:left="4320" w:hanging="180"/>
      </w:pPr>
    </w:lvl>
    <w:lvl w:ilvl="6" w:tplc="C6FE8240">
      <w:start w:val="1"/>
      <w:numFmt w:val="decimal"/>
      <w:lvlText w:val="%7."/>
      <w:lvlJc w:val="left"/>
      <w:pPr>
        <w:ind w:left="5040" w:hanging="360"/>
      </w:pPr>
    </w:lvl>
    <w:lvl w:ilvl="7" w:tplc="4F943E82">
      <w:start w:val="1"/>
      <w:numFmt w:val="lowerLetter"/>
      <w:lvlText w:val="%8."/>
      <w:lvlJc w:val="left"/>
      <w:pPr>
        <w:ind w:left="5760" w:hanging="360"/>
      </w:pPr>
    </w:lvl>
    <w:lvl w:ilvl="8" w:tplc="725A49AA">
      <w:start w:val="1"/>
      <w:numFmt w:val="lowerRoman"/>
      <w:lvlText w:val="%9."/>
      <w:lvlJc w:val="right"/>
      <w:pPr>
        <w:ind w:left="6480" w:hanging="180"/>
      </w:pPr>
    </w:lvl>
  </w:abstractNum>
  <w:abstractNum w:abstractNumId="10" w15:restartNumberingAfterBreak="0">
    <w:nsid w:val="159CB4E7"/>
    <w:multiLevelType w:val="hybridMultilevel"/>
    <w:tmpl w:val="0BB476CA"/>
    <w:lvl w:ilvl="0" w:tplc="B046F410">
      <w:start w:val="1"/>
      <w:numFmt w:val="bullet"/>
      <w:lvlText w:val=""/>
      <w:lvlJc w:val="left"/>
      <w:pPr>
        <w:ind w:left="1080" w:hanging="360"/>
      </w:pPr>
      <w:rPr>
        <w:rFonts w:ascii="Symbol" w:hAnsi="Symbol" w:hint="default"/>
      </w:rPr>
    </w:lvl>
    <w:lvl w:ilvl="1" w:tplc="93DCC802">
      <w:start w:val="1"/>
      <w:numFmt w:val="bullet"/>
      <w:lvlText w:val="o"/>
      <w:lvlJc w:val="left"/>
      <w:pPr>
        <w:ind w:left="1800" w:hanging="360"/>
      </w:pPr>
      <w:rPr>
        <w:rFonts w:ascii="Courier New" w:hAnsi="Courier New" w:hint="default"/>
      </w:rPr>
    </w:lvl>
    <w:lvl w:ilvl="2" w:tplc="B2C0DC4C">
      <w:start w:val="1"/>
      <w:numFmt w:val="bullet"/>
      <w:lvlText w:val=""/>
      <w:lvlJc w:val="left"/>
      <w:pPr>
        <w:ind w:left="2520" w:hanging="360"/>
      </w:pPr>
      <w:rPr>
        <w:rFonts w:ascii="Wingdings" w:hAnsi="Wingdings" w:hint="default"/>
      </w:rPr>
    </w:lvl>
    <w:lvl w:ilvl="3" w:tplc="DDAA3FA8">
      <w:start w:val="1"/>
      <w:numFmt w:val="bullet"/>
      <w:lvlText w:val=""/>
      <w:lvlJc w:val="left"/>
      <w:pPr>
        <w:ind w:left="3240" w:hanging="360"/>
      </w:pPr>
      <w:rPr>
        <w:rFonts w:ascii="Symbol" w:hAnsi="Symbol" w:hint="default"/>
      </w:rPr>
    </w:lvl>
    <w:lvl w:ilvl="4" w:tplc="9D94C71C">
      <w:start w:val="1"/>
      <w:numFmt w:val="bullet"/>
      <w:lvlText w:val="o"/>
      <w:lvlJc w:val="left"/>
      <w:pPr>
        <w:ind w:left="3960" w:hanging="360"/>
      </w:pPr>
      <w:rPr>
        <w:rFonts w:ascii="Courier New" w:hAnsi="Courier New" w:hint="default"/>
      </w:rPr>
    </w:lvl>
    <w:lvl w:ilvl="5" w:tplc="27AA0C8C">
      <w:start w:val="1"/>
      <w:numFmt w:val="bullet"/>
      <w:lvlText w:val=""/>
      <w:lvlJc w:val="left"/>
      <w:pPr>
        <w:ind w:left="4680" w:hanging="360"/>
      </w:pPr>
      <w:rPr>
        <w:rFonts w:ascii="Wingdings" w:hAnsi="Wingdings" w:hint="default"/>
      </w:rPr>
    </w:lvl>
    <w:lvl w:ilvl="6" w:tplc="A91ACF24">
      <w:start w:val="1"/>
      <w:numFmt w:val="bullet"/>
      <w:lvlText w:val=""/>
      <w:lvlJc w:val="left"/>
      <w:pPr>
        <w:ind w:left="5400" w:hanging="360"/>
      </w:pPr>
      <w:rPr>
        <w:rFonts w:ascii="Symbol" w:hAnsi="Symbol" w:hint="default"/>
      </w:rPr>
    </w:lvl>
    <w:lvl w:ilvl="7" w:tplc="32A68A6C">
      <w:start w:val="1"/>
      <w:numFmt w:val="bullet"/>
      <w:lvlText w:val="o"/>
      <w:lvlJc w:val="left"/>
      <w:pPr>
        <w:ind w:left="6120" w:hanging="360"/>
      </w:pPr>
      <w:rPr>
        <w:rFonts w:ascii="Courier New" w:hAnsi="Courier New" w:hint="default"/>
      </w:rPr>
    </w:lvl>
    <w:lvl w:ilvl="8" w:tplc="CC3A4508">
      <w:start w:val="1"/>
      <w:numFmt w:val="bullet"/>
      <w:lvlText w:val=""/>
      <w:lvlJc w:val="left"/>
      <w:pPr>
        <w:ind w:left="6840" w:hanging="360"/>
      </w:pPr>
      <w:rPr>
        <w:rFonts w:ascii="Wingdings" w:hAnsi="Wingdings" w:hint="default"/>
      </w:rPr>
    </w:lvl>
  </w:abstractNum>
  <w:abstractNum w:abstractNumId="11" w15:restartNumberingAfterBreak="0">
    <w:nsid w:val="15D434A7"/>
    <w:multiLevelType w:val="hybridMultilevel"/>
    <w:tmpl w:val="FFFFFFFF"/>
    <w:lvl w:ilvl="0" w:tplc="F7D075D4">
      <w:start w:val="1"/>
      <w:numFmt w:val="bullet"/>
      <w:lvlText w:val=""/>
      <w:lvlJc w:val="left"/>
      <w:pPr>
        <w:ind w:left="720" w:hanging="360"/>
      </w:pPr>
      <w:rPr>
        <w:rFonts w:ascii="Symbol" w:hAnsi="Symbol" w:hint="default"/>
      </w:rPr>
    </w:lvl>
    <w:lvl w:ilvl="1" w:tplc="DA78C9D4">
      <w:start w:val="1"/>
      <w:numFmt w:val="bullet"/>
      <w:lvlText w:val="o"/>
      <w:lvlJc w:val="left"/>
      <w:pPr>
        <w:ind w:left="1440" w:hanging="360"/>
      </w:pPr>
      <w:rPr>
        <w:rFonts w:ascii="Courier New" w:hAnsi="Courier New" w:hint="default"/>
      </w:rPr>
    </w:lvl>
    <w:lvl w:ilvl="2" w:tplc="4A843696">
      <w:start w:val="1"/>
      <w:numFmt w:val="bullet"/>
      <w:lvlText w:val=""/>
      <w:lvlJc w:val="left"/>
      <w:pPr>
        <w:ind w:left="2160" w:hanging="360"/>
      </w:pPr>
      <w:rPr>
        <w:rFonts w:ascii="Wingdings" w:hAnsi="Wingdings" w:hint="default"/>
      </w:rPr>
    </w:lvl>
    <w:lvl w:ilvl="3" w:tplc="9C4A61C4">
      <w:start w:val="1"/>
      <w:numFmt w:val="bullet"/>
      <w:lvlText w:val=""/>
      <w:lvlJc w:val="left"/>
      <w:pPr>
        <w:ind w:left="2880" w:hanging="360"/>
      </w:pPr>
      <w:rPr>
        <w:rFonts w:ascii="Symbol" w:hAnsi="Symbol" w:hint="default"/>
      </w:rPr>
    </w:lvl>
    <w:lvl w:ilvl="4" w:tplc="1DAA4B88">
      <w:start w:val="1"/>
      <w:numFmt w:val="bullet"/>
      <w:lvlText w:val="o"/>
      <w:lvlJc w:val="left"/>
      <w:pPr>
        <w:ind w:left="3600" w:hanging="360"/>
      </w:pPr>
      <w:rPr>
        <w:rFonts w:ascii="Courier New" w:hAnsi="Courier New" w:hint="default"/>
      </w:rPr>
    </w:lvl>
    <w:lvl w:ilvl="5" w:tplc="0F6E3E44">
      <w:start w:val="1"/>
      <w:numFmt w:val="bullet"/>
      <w:lvlText w:val=""/>
      <w:lvlJc w:val="left"/>
      <w:pPr>
        <w:ind w:left="4320" w:hanging="360"/>
      </w:pPr>
      <w:rPr>
        <w:rFonts w:ascii="Wingdings" w:hAnsi="Wingdings" w:hint="default"/>
      </w:rPr>
    </w:lvl>
    <w:lvl w:ilvl="6" w:tplc="220C6E0C">
      <w:start w:val="1"/>
      <w:numFmt w:val="bullet"/>
      <w:lvlText w:val=""/>
      <w:lvlJc w:val="left"/>
      <w:pPr>
        <w:ind w:left="5040" w:hanging="360"/>
      </w:pPr>
      <w:rPr>
        <w:rFonts w:ascii="Symbol" w:hAnsi="Symbol" w:hint="default"/>
      </w:rPr>
    </w:lvl>
    <w:lvl w:ilvl="7" w:tplc="235ABAEC">
      <w:start w:val="1"/>
      <w:numFmt w:val="bullet"/>
      <w:lvlText w:val="o"/>
      <w:lvlJc w:val="left"/>
      <w:pPr>
        <w:ind w:left="5760" w:hanging="360"/>
      </w:pPr>
      <w:rPr>
        <w:rFonts w:ascii="Courier New" w:hAnsi="Courier New" w:hint="default"/>
      </w:rPr>
    </w:lvl>
    <w:lvl w:ilvl="8" w:tplc="6504C050">
      <w:start w:val="1"/>
      <w:numFmt w:val="bullet"/>
      <w:lvlText w:val=""/>
      <w:lvlJc w:val="left"/>
      <w:pPr>
        <w:ind w:left="6480" w:hanging="360"/>
      </w:pPr>
      <w:rPr>
        <w:rFonts w:ascii="Wingdings" w:hAnsi="Wingdings" w:hint="default"/>
      </w:rPr>
    </w:lvl>
  </w:abstractNum>
  <w:abstractNum w:abstractNumId="12" w15:restartNumberingAfterBreak="0">
    <w:nsid w:val="166B5891"/>
    <w:multiLevelType w:val="hybridMultilevel"/>
    <w:tmpl w:val="FFFFFFFF"/>
    <w:lvl w:ilvl="0" w:tplc="8B6EA784">
      <w:start w:val="1"/>
      <w:numFmt w:val="bullet"/>
      <w:lvlText w:val=""/>
      <w:lvlJc w:val="left"/>
      <w:pPr>
        <w:ind w:left="720" w:hanging="360"/>
      </w:pPr>
      <w:rPr>
        <w:rFonts w:ascii="Symbol" w:hAnsi="Symbol" w:hint="default"/>
      </w:rPr>
    </w:lvl>
    <w:lvl w:ilvl="1" w:tplc="09042AAA">
      <w:start w:val="1"/>
      <w:numFmt w:val="bullet"/>
      <w:lvlText w:val="o"/>
      <w:lvlJc w:val="left"/>
      <w:pPr>
        <w:ind w:left="1440" w:hanging="360"/>
      </w:pPr>
      <w:rPr>
        <w:rFonts w:ascii="Courier New" w:hAnsi="Courier New" w:hint="default"/>
      </w:rPr>
    </w:lvl>
    <w:lvl w:ilvl="2" w:tplc="025AAA2C">
      <w:start w:val="1"/>
      <w:numFmt w:val="bullet"/>
      <w:lvlText w:val=""/>
      <w:lvlJc w:val="left"/>
      <w:pPr>
        <w:ind w:left="2160" w:hanging="360"/>
      </w:pPr>
      <w:rPr>
        <w:rFonts w:ascii="Wingdings" w:hAnsi="Wingdings" w:hint="default"/>
      </w:rPr>
    </w:lvl>
    <w:lvl w:ilvl="3" w:tplc="D5968510">
      <w:start w:val="1"/>
      <w:numFmt w:val="bullet"/>
      <w:lvlText w:val=""/>
      <w:lvlJc w:val="left"/>
      <w:pPr>
        <w:ind w:left="2880" w:hanging="360"/>
      </w:pPr>
      <w:rPr>
        <w:rFonts w:ascii="Symbol" w:hAnsi="Symbol" w:hint="default"/>
      </w:rPr>
    </w:lvl>
    <w:lvl w:ilvl="4" w:tplc="1B62F670">
      <w:start w:val="1"/>
      <w:numFmt w:val="bullet"/>
      <w:lvlText w:val="o"/>
      <w:lvlJc w:val="left"/>
      <w:pPr>
        <w:ind w:left="3600" w:hanging="360"/>
      </w:pPr>
      <w:rPr>
        <w:rFonts w:ascii="Courier New" w:hAnsi="Courier New" w:hint="default"/>
      </w:rPr>
    </w:lvl>
    <w:lvl w:ilvl="5" w:tplc="EF9CD5F8">
      <w:start w:val="1"/>
      <w:numFmt w:val="bullet"/>
      <w:lvlText w:val=""/>
      <w:lvlJc w:val="left"/>
      <w:pPr>
        <w:ind w:left="4320" w:hanging="360"/>
      </w:pPr>
      <w:rPr>
        <w:rFonts w:ascii="Wingdings" w:hAnsi="Wingdings" w:hint="default"/>
      </w:rPr>
    </w:lvl>
    <w:lvl w:ilvl="6" w:tplc="24DEA6AA">
      <w:start w:val="1"/>
      <w:numFmt w:val="bullet"/>
      <w:lvlText w:val=""/>
      <w:lvlJc w:val="left"/>
      <w:pPr>
        <w:ind w:left="5040" w:hanging="360"/>
      </w:pPr>
      <w:rPr>
        <w:rFonts w:ascii="Symbol" w:hAnsi="Symbol" w:hint="default"/>
      </w:rPr>
    </w:lvl>
    <w:lvl w:ilvl="7" w:tplc="76D41BDA">
      <w:start w:val="1"/>
      <w:numFmt w:val="bullet"/>
      <w:lvlText w:val="o"/>
      <w:lvlJc w:val="left"/>
      <w:pPr>
        <w:ind w:left="5760" w:hanging="360"/>
      </w:pPr>
      <w:rPr>
        <w:rFonts w:ascii="Courier New" w:hAnsi="Courier New" w:hint="default"/>
      </w:rPr>
    </w:lvl>
    <w:lvl w:ilvl="8" w:tplc="E416A27C">
      <w:start w:val="1"/>
      <w:numFmt w:val="bullet"/>
      <w:lvlText w:val=""/>
      <w:lvlJc w:val="left"/>
      <w:pPr>
        <w:ind w:left="6480" w:hanging="360"/>
      </w:pPr>
      <w:rPr>
        <w:rFonts w:ascii="Wingdings" w:hAnsi="Wingdings" w:hint="default"/>
      </w:rPr>
    </w:lvl>
  </w:abstractNum>
  <w:abstractNum w:abstractNumId="13" w15:restartNumberingAfterBreak="0">
    <w:nsid w:val="17247C6B"/>
    <w:multiLevelType w:val="hybridMultilevel"/>
    <w:tmpl w:val="FFFFFFFF"/>
    <w:lvl w:ilvl="0" w:tplc="D94CE540">
      <w:start w:val="1"/>
      <w:numFmt w:val="decimal"/>
      <w:lvlText w:val="%1."/>
      <w:lvlJc w:val="left"/>
      <w:pPr>
        <w:ind w:left="720" w:hanging="360"/>
      </w:pPr>
    </w:lvl>
    <w:lvl w:ilvl="1" w:tplc="7D884B52">
      <w:start w:val="1"/>
      <w:numFmt w:val="lowerLetter"/>
      <w:lvlText w:val="%2."/>
      <w:lvlJc w:val="left"/>
      <w:pPr>
        <w:ind w:left="1440" w:hanging="360"/>
      </w:pPr>
    </w:lvl>
    <w:lvl w:ilvl="2" w:tplc="F4C6D43E">
      <w:start w:val="1"/>
      <w:numFmt w:val="lowerRoman"/>
      <w:lvlText w:val="%3."/>
      <w:lvlJc w:val="right"/>
      <w:pPr>
        <w:ind w:left="2160" w:hanging="180"/>
      </w:pPr>
    </w:lvl>
    <w:lvl w:ilvl="3" w:tplc="D44E546C">
      <w:start w:val="1"/>
      <w:numFmt w:val="decimal"/>
      <w:lvlText w:val="%4."/>
      <w:lvlJc w:val="left"/>
      <w:pPr>
        <w:ind w:left="2880" w:hanging="360"/>
      </w:pPr>
    </w:lvl>
    <w:lvl w:ilvl="4" w:tplc="26E47BB2">
      <w:start w:val="1"/>
      <w:numFmt w:val="lowerLetter"/>
      <w:lvlText w:val="%5."/>
      <w:lvlJc w:val="left"/>
      <w:pPr>
        <w:ind w:left="3600" w:hanging="360"/>
      </w:pPr>
    </w:lvl>
    <w:lvl w:ilvl="5" w:tplc="B9906F9C">
      <w:start w:val="1"/>
      <w:numFmt w:val="lowerRoman"/>
      <w:lvlText w:val="%6."/>
      <w:lvlJc w:val="right"/>
      <w:pPr>
        <w:ind w:left="4320" w:hanging="180"/>
      </w:pPr>
    </w:lvl>
    <w:lvl w:ilvl="6" w:tplc="52C81424">
      <w:start w:val="1"/>
      <w:numFmt w:val="decimal"/>
      <w:lvlText w:val="%7."/>
      <w:lvlJc w:val="left"/>
      <w:pPr>
        <w:ind w:left="5040" w:hanging="360"/>
      </w:pPr>
    </w:lvl>
    <w:lvl w:ilvl="7" w:tplc="EA347FBE">
      <w:start w:val="1"/>
      <w:numFmt w:val="lowerLetter"/>
      <w:lvlText w:val="%8."/>
      <w:lvlJc w:val="left"/>
      <w:pPr>
        <w:ind w:left="5760" w:hanging="360"/>
      </w:pPr>
    </w:lvl>
    <w:lvl w:ilvl="8" w:tplc="3F9A8016">
      <w:start w:val="1"/>
      <w:numFmt w:val="lowerRoman"/>
      <w:lvlText w:val="%9."/>
      <w:lvlJc w:val="right"/>
      <w:pPr>
        <w:ind w:left="6480" w:hanging="180"/>
      </w:pPr>
    </w:lvl>
  </w:abstractNum>
  <w:abstractNum w:abstractNumId="14" w15:restartNumberingAfterBreak="0">
    <w:nsid w:val="1759685C"/>
    <w:multiLevelType w:val="hybridMultilevel"/>
    <w:tmpl w:val="514E6C34"/>
    <w:lvl w:ilvl="0" w:tplc="95FEC3DA">
      <w:start w:val="1"/>
      <w:numFmt w:val="bullet"/>
      <w:lvlText w:val=""/>
      <w:lvlJc w:val="left"/>
      <w:pPr>
        <w:ind w:left="720" w:hanging="360"/>
      </w:pPr>
      <w:rPr>
        <w:rFonts w:ascii="Symbol" w:hAnsi="Symbol" w:hint="default"/>
      </w:rPr>
    </w:lvl>
    <w:lvl w:ilvl="1" w:tplc="347CF8FC">
      <w:start w:val="1"/>
      <w:numFmt w:val="bullet"/>
      <w:lvlText w:val="o"/>
      <w:lvlJc w:val="left"/>
      <w:pPr>
        <w:ind w:left="1440" w:hanging="360"/>
      </w:pPr>
      <w:rPr>
        <w:rFonts w:ascii="Courier New" w:hAnsi="Courier New" w:hint="default"/>
      </w:rPr>
    </w:lvl>
    <w:lvl w:ilvl="2" w:tplc="A3CEBAA6">
      <w:start w:val="1"/>
      <w:numFmt w:val="bullet"/>
      <w:lvlText w:val=""/>
      <w:lvlJc w:val="left"/>
      <w:pPr>
        <w:ind w:left="2160" w:hanging="360"/>
      </w:pPr>
      <w:rPr>
        <w:rFonts w:ascii="Wingdings" w:hAnsi="Wingdings" w:hint="default"/>
      </w:rPr>
    </w:lvl>
    <w:lvl w:ilvl="3" w:tplc="0E40F5EC">
      <w:start w:val="1"/>
      <w:numFmt w:val="bullet"/>
      <w:lvlText w:val=""/>
      <w:lvlJc w:val="left"/>
      <w:pPr>
        <w:ind w:left="2880" w:hanging="360"/>
      </w:pPr>
      <w:rPr>
        <w:rFonts w:ascii="Symbol" w:hAnsi="Symbol" w:hint="default"/>
      </w:rPr>
    </w:lvl>
    <w:lvl w:ilvl="4" w:tplc="1AB620E2">
      <w:start w:val="1"/>
      <w:numFmt w:val="bullet"/>
      <w:lvlText w:val="o"/>
      <w:lvlJc w:val="left"/>
      <w:pPr>
        <w:ind w:left="3600" w:hanging="360"/>
      </w:pPr>
      <w:rPr>
        <w:rFonts w:ascii="Courier New" w:hAnsi="Courier New" w:hint="default"/>
      </w:rPr>
    </w:lvl>
    <w:lvl w:ilvl="5" w:tplc="C2F4C342">
      <w:start w:val="1"/>
      <w:numFmt w:val="bullet"/>
      <w:lvlText w:val=""/>
      <w:lvlJc w:val="left"/>
      <w:pPr>
        <w:ind w:left="4320" w:hanging="360"/>
      </w:pPr>
      <w:rPr>
        <w:rFonts w:ascii="Wingdings" w:hAnsi="Wingdings" w:hint="default"/>
      </w:rPr>
    </w:lvl>
    <w:lvl w:ilvl="6" w:tplc="4734EE54">
      <w:start w:val="1"/>
      <w:numFmt w:val="bullet"/>
      <w:lvlText w:val=""/>
      <w:lvlJc w:val="left"/>
      <w:pPr>
        <w:ind w:left="5040" w:hanging="360"/>
      </w:pPr>
      <w:rPr>
        <w:rFonts w:ascii="Symbol" w:hAnsi="Symbol" w:hint="default"/>
      </w:rPr>
    </w:lvl>
    <w:lvl w:ilvl="7" w:tplc="A9A4A544">
      <w:start w:val="1"/>
      <w:numFmt w:val="bullet"/>
      <w:lvlText w:val="o"/>
      <w:lvlJc w:val="left"/>
      <w:pPr>
        <w:ind w:left="5760" w:hanging="360"/>
      </w:pPr>
      <w:rPr>
        <w:rFonts w:ascii="Courier New" w:hAnsi="Courier New" w:hint="default"/>
      </w:rPr>
    </w:lvl>
    <w:lvl w:ilvl="8" w:tplc="9A96DA68">
      <w:start w:val="1"/>
      <w:numFmt w:val="bullet"/>
      <w:lvlText w:val=""/>
      <w:lvlJc w:val="left"/>
      <w:pPr>
        <w:ind w:left="6480" w:hanging="360"/>
      </w:pPr>
      <w:rPr>
        <w:rFonts w:ascii="Wingdings" w:hAnsi="Wingdings" w:hint="default"/>
      </w:rPr>
    </w:lvl>
  </w:abstractNum>
  <w:abstractNum w:abstractNumId="15" w15:restartNumberingAfterBreak="0">
    <w:nsid w:val="196EB998"/>
    <w:multiLevelType w:val="hybridMultilevel"/>
    <w:tmpl w:val="FFFFFFFF"/>
    <w:lvl w:ilvl="0" w:tplc="11346B9A">
      <w:start w:val="1"/>
      <w:numFmt w:val="decimal"/>
      <w:lvlText w:val="%1."/>
      <w:lvlJc w:val="left"/>
      <w:pPr>
        <w:ind w:left="720" w:hanging="360"/>
      </w:pPr>
    </w:lvl>
    <w:lvl w:ilvl="1" w:tplc="5F1ADDA8">
      <w:start w:val="1"/>
      <w:numFmt w:val="lowerLetter"/>
      <w:lvlText w:val="%2."/>
      <w:lvlJc w:val="left"/>
      <w:pPr>
        <w:ind w:left="1440" w:hanging="360"/>
      </w:pPr>
    </w:lvl>
    <w:lvl w:ilvl="2" w:tplc="34CE11BA">
      <w:start w:val="1"/>
      <w:numFmt w:val="lowerRoman"/>
      <w:lvlText w:val="%3."/>
      <w:lvlJc w:val="right"/>
      <w:pPr>
        <w:ind w:left="2160" w:hanging="180"/>
      </w:pPr>
    </w:lvl>
    <w:lvl w:ilvl="3" w:tplc="8EE0C262">
      <w:start w:val="1"/>
      <w:numFmt w:val="decimal"/>
      <w:lvlText w:val="%4."/>
      <w:lvlJc w:val="left"/>
      <w:pPr>
        <w:ind w:left="2880" w:hanging="360"/>
      </w:pPr>
    </w:lvl>
    <w:lvl w:ilvl="4" w:tplc="DB2CDA1C">
      <w:start w:val="1"/>
      <w:numFmt w:val="lowerLetter"/>
      <w:lvlText w:val="%5."/>
      <w:lvlJc w:val="left"/>
      <w:pPr>
        <w:ind w:left="3600" w:hanging="360"/>
      </w:pPr>
    </w:lvl>
    <w:lvl w:ilvl="5" w:tplc="10D4E570">
      <w:start w:val="1"/>
      <w:numFmt w:val="lowerRoman"/>
      <w:lvlText w:val="%6."/>
      <w:lvlJc w:val="right"/>
      <w:pPr>
        <w:ind w:left="4320" w:hanging="180"/>
      </w:pPr>
    </w:lvl>
    <w:lvl w:ilvl="6" w:tplc="7FBAA6DC">
      <w:start w:val="1"/>
      <w:numFmt w:val="decimal"/>
      <w:lvlText w:val="%7."/>
      <w:lvlJc w:val="left"/>
      <w:pPr>
        <w:ind w:left="5040" w:hanging="360"/>
      </w:pPr>
    </w:lvl>
    <w:lvl w:ilvl="7" w:tplc="BF304A30">
      <w:start w:val="1"/>
      <w:numFmt w:val="lowerLetter"/>
      <w:lvlText w:val="%8."/>
      <w:lvlJc w:val="left"/>
      <w:pPr>
        <w:ind w:left="5760" w:hanging="360"/>
      </w:pPr>
    </w:lvl>
    <w:lvl w:ilvl="8" w:tplc="951239AE">
      <w:start w:val="1"/>
      <w:numFmt w:val="lowerRoman"/>
      <w:lvlText w:val="%9."/>
      <w:lvlJc w:val="right"/>
      <w:pPr>
        <w:ind w:left="6480" w:hanging="180"/>
      </w:pPr>
    </w:lvl>
  </w:abstractNum>
  <w:abstractNum w:abstractNumId="16" w15:restartNumberingAfterBreak="0">
    <w:nsid w:val="1A85D6CF"/>
    <w:multiLevelType w:val="hybridMultilevel"/>
    <w:tmpl w:val="FFFFFFFF"/>
    <w:lvl w:ilvl="0" w:tplc="6F50E72E">
      <w:start w:val="1"/>
      <w:numFmt w:val="bullet"/>
      <w:lvlText w:val=""/>
      <w:lvlJc w:val="left"/>
      <w:pPr>
        <w:ind w:left="1080" w:hanging="360"/>
      </w:pPr>
      <w:rPr>
        <w:rFonts w:ascii="Symbol" w:hAnsi="Symbol" w:hint="default"/>
      </w:rPr>
    </w:lvl>
    <w:lvl w:ilvl="1" w:tplc="51D6EDD2">
      <w:start w:val="1"/>
      <w:numFmt w:val="bullet"/>
      <w:lvlText w:val="o"/>
      <w:lvlJc w:val="left"/>
      <w:pPr>
        <w:ind w:left="1800" w:hanging="360"/>
      </w:pPr>
      <w:rPr>
        <w:rFonts w:ascii="Courier New" w:hAnsi="Courier New" w:hint="default"/>
      </w:rPr>
    </w:lvl>
    <w:lvl w:ilvl="2" w:tplc="3DF89D42">
      <w:start w:val="1"/>
      <w:numFmt w:val="bullet"/>
      <w:lvlText w:val=""/>
      <w:lvlJc w:val="left"/>
      <w:pPr>
        <w:ind w:left="2520" w:hanging="360"/>
      </w:pPr>
      <w:rPr>
        <w:rFonts w:ascii="Wingdings" w:hAnsi="Wingdings" w:hint="default"/>
      </w:rPr>
    </w:lvl>
    <w:lvl w:ilvl="3" w:tplc="536CBFAE">
      <w:start w:val="1"/>
      <w:numFmt w:val="bullet"/>
      <w:lvlText w:val=""/>
      <w:lvlJc w:val="left"/>
      <w:pPr>
        <w:ind w:left="3240" w:hanging="360"/>
      </w:pPr>
      <w:rPr>
        <w:rFonts w:ascii="Symbol" w:hAnsi="Symbol" w:hint="default"/>
      </w:rPr>
    </w:lvl>
    <w:lvl w:ilvl="4" w:tplc="0286391E">
      <w:start w:val="1"/>
      <w:numFmt w:val="bullet"/>
      <w:lvlText w:val="o"/>
      <w:lvlJc w:val="left"/>
      <w:pPr>
        <w:ind w:left="3960" w:hanging="360"/>
      </w:pPr>
      <w:rPr>
        <w:rFonts w:ascii="Courier New" w:hAnsi="Courier New" w:hint="default"/>
      </w:rPr>
    </w:lvl>
    <w:lvl w:ilvl="5" w:tplc="B30A31E4">
      <w:start w:val="1"/>
      <w:numFmt w:val="bullet"/>
      <w:lvlText w:val=""/>
      <w:lvlJc w:val="left"/>
      <w:pPr>
        <w:ind w:left="4680" w:hanging="360"/>
      </w:pPr>
      <w:rPr>
        <w:rFonts w:ascii="Wingdings" w:hAnsi="Wingdings" w:hint="default"/>
      </w:rPr>
    </w:lvl>
    <w:lvl w:ilvl="6" w:tplc="46408FEE">
      <w:start w:val="1"/>
      <w:numFmt w:val="bullet"/>
      <w:lvlText w:val=""/>
      <w:lvlJc w:val="left"/>
      <w:pPr>
        <w:ind w:left="5400" w:hanging="360"/>
      </w:pPr>
      <w:rPr>
        <w:rFonts w:ascii="Symbol" w:hAnsi="Symbol" w:hint="default"/>
      </w:rPr>
    </w:lvl>
    <w:lvl w:ilvl="7" w:tplc="4B5EEE64">
      <w:start w:val="1"/>
      <w:numFmt w:val="bullet"/>
      <w:lvlText w:val="o"/>
      <w:lvlJc w:val="left"/>
      <w:pPr>
        <w:ind w:left="6120" w:hanging="360"/>
      </w:pPr>
      <w:rPr>
        <w:rFonts w:ascii="Courier New" w:hAnsi="Courier New" w:hint="default"/>
      </w:rPr>
    </w:lvl>
    <w:lvl w:ilvl="8" w:tplc="37D8A336">
      <w:start w:val="1"/>
      <w:numFmt w:val="bullet"/>
      <w:lvlText w:val=""/>
      <w:lvlJc w:val="left"/>
      <w:pPr>
        <w:ind w:left="6840" w:hanging="360"/>
      </w:pPr>
      <w:rPr>
        <w:rFonts w:ascii="Wingdings" w:hAnsi="Wingdings" w:hint="default"/>
      </w:rPr>
    </w:lvl>
  </w:abstractNum>
  <w:abstractNum w:abstractNumId="17" w15:restartNumberingAfterBreak="0">
    <w:nsid w:val="1D56DFDA"/>
    <w:multiLevelType w:val="hybridMultilevel"/>
    <w:tmpl w:val="FFFFFFFF"/>
    <w:lvl w:ilvl="0" w:tplc="49023368">
      <w:start w:val="1"/>
      <w:numFmt w:val="bullet"/>
      <w:lvlText w:val=""/>
      <w:lvlJc w:val="left"/>
      <w:pPr>
        <w:ind w:left="1080" w:hanging="360"/>
      </w:pPr>
      <w:rPr>
        <w:rFonts w:ascii="Symbol" w:hAnsi="Symbol" w:hint="default"/>
      </w:rPr>
    </w:lvl>
    <w:lvl w:ilvl="1" w:tplc="A2702CE4">
      <w:start w:val="1"/>
      <w:numFmt w:val="bullet"/>
      <w:lvlText w:val="o"/>
      <w:lvlJc w:val="left"/>
      <w:pPr>
        <w:ind w:left="1800" w:hanging="360"/>
      </w:pPr>
      <w:rPr>
        <w:rFonts w:ascii="Courier New" w:hAnsi="Courier New" w:hint="default"/>
      </w:rPr>
    </w:lvl>
    <w:lvl w:ilvl="2" w:tplc="A2C86E8C">
      <w:start w:val="1"/>
      <w:numFmt w:val="bullet"/>
      <w:lvlText w:val=""/>
      <w:lvlJc w:val="left"/>
      <w:pPr>
        <w:ind w:left="2520" w:hanging="360"/>
      </w:pPr>
      <w:rPr>
        <w:rFonts w:ascii="Wingdings" w:hAnsi="Wingdings" w:hint="default"/>
      </w:rPr>
    </w:lvl>
    <w:lvl w:ilvl="3" w:tplc="6FC0B6FA">
      <w:start w:val="1"/>
      <w:numFmt w:val="bullet"/>
      <w:lvlText w:val=""/>
      <w:lvlJc w:val="left"/>
      <w:pPr>
        <w:ind w:left="3240" w:hanging="360"/>
      </w:pPr>
      <w:rPr>
        <w:rFonts w:ascii="Symbol" w:hAnsi="Symbol" w:hint="default"/>
      </w:rPr>
    </w:lvl>
    <w:lvl w:ilvl="4" w:tplc="4B322F9E">
      <w:start w:val="1"/>
      <w:numFmt w:val="bullet"/>
      <w:lvlText w:val="o"/>
      <w:lvlJc w:val="left"/>
      <w:pPr>
        <w:ind w:left="3960" w:hanging="360"/>
      </w:pPr>
      <w:rPr>
        <w:rFonts w:ascii="Courier New" w:hAnsi="Courier New" w:hint="default"/>
      </w:rPr>
    </w:lvl>
    <w:lvl w:ilvl="5" w:tplc="14461E36">
      <w:start w:val="1"/>
      <w:numFmt w:val="bullet"/>
      <w:lvlText w:val=""/>
      <w:lvlJc w:val="left"/>
      <w:pPr>
        <w:ind w:left="4680" w:hanging="360"/>
      </w:pPr>
      <w:rPr>
        <w:rFonts w:ascii="Wingdings" w:hAnsi="Wingdings" w:hint="default"/>
      </w:rPr>
    </w:lvl>
    <w:lvl w:ilvl="6" w:tplc="7E7A9CE4">
      <w:start w:val="1"/>
      <w:numFmt w:val="bullet"/>
      <w:lvlText w:val=""/>
      <w:lvlJc w:val="left"/>
      <w:pPr>
        <w:ind w:left="5400" w:hanging="360"/>
      </w:pPr>
      <w:rPr>
        <w:rFonts w:ascii="Symbol" w:hAnsi="Symbol" w:hint="default"/>
      </w:rPr>
    </w:lvl>
    <w:lvl w:ilvl="7" w:tplc="727677D8">
      <w:start w:val="1"/>
      <w:numFmt w:val="bullet"/>
      <w:lvlText w:val="o"/>
      <w:lvlJc w:val="left"/>
      <w:pPr>
        <w:ind w:left="6120" w:hanging="360"/>
      </w:pPr>
      <w:rPr>
        <w:rFonts w:ascii="Courier New" w:hAnsi="Courier New" w:hint="default"/>
      </w:rPr>
    </w:lvl>
    <w:lvl w:ilvl="8" w:tplc="286C06C6">
      <w:start w:val="1"/>
      <w:numFmt w:val="bullet"/>
      <w:lvlText w:val=""/>
      <w:lvlJc w:val="left"/>
      <w:pPr>
        <w:ind w:left="6840" w:hanging="360"/>
      </w:pPr>
      <w:rPr>
        <w:rFonts w:ascii="Wingdings" w:hAnsi="Wingdings" w:hint="default"/>
      </w:rPr>
    </w:lvl>
  </w:abstractNum>
  <w:abstractNum w:abstractNumId="18" w15:restartNumberingAfterBreak="0">
    <w:nsid w:val="1D860837"/>
    <w:multiLevelType w:val="hybridMultilevel"/>
    <w:tmpl w:val="D14034D8"/>
    <w:lvl w:ilvl="0" w:tplc="9DA8C432">
      <w:start w:val="1"/>
      <w:numFmt w:val="bullet"/>
      <w:lvlText w:val=""/>
      <w:lvlJc w:val="left"/>
      <w:pPr>
        <w:ind w:left="1080" w:hanging="360"/>
      </w:pPr>
      <w:rPr>
        <w:rFonts w:ascii="Symbol" w:hAnsi="Symbol" w:hint="default"/>
      </w:rPr>
    </w:lvl>
    <w:lvl w:ilvl="1" w:tplc="44DC373A">
      <w:start w:val="1"/>
      <w:numFmt w:val="bullet"/>
      <w:lvlText w:val="o"/>
      <w:lvlJc w:val="left"/>
      <w:pPr>
        <w:ind w:left="1800" w:hanging="360"/>
      </w:pPr>
      <w:rPr>
        <w:rFonts w:ascii="Courier New" w:hAnsi="Courier New" w:hint="default"/>
      </w:rPr>
    </w:lvl>
    <w:lvl w:ilvl="2" w:tplc="21700DCC">
      <w:start w:val="1"/>
      <w:numFmt w:val="bullet"/>
      <w:lvlText w:val=""/>
      <w:lvlJc w:val="left"/>
      <w:pPr>
        <w:ind w:left="2520" w:hanging="360"/>
      </w:pPr>
      <w:rPr>
        <w:rFonts w:ascii="Wingdings" w:hAnsi="Wingdings" w:hint="default"/>
      </w:rPr>
    </w:lvl>
    <w:lvl w:ilvl="3" w:tplc="A578660C">
      <w:start w:val="1"/>
      <w:numFmt w:val="bullet"/>
      <w:lvlText w:val=""/>
      <w:lvlJc w:val="left"/>
      <w:pPr>
        <w:ind w:left="3240" w:hanging="360"/>
      </w:pPr>
      <w:rPr>
        <w:rFonts w:ascii="Symbol" w:hAnsi="Symbol" w:hint="default"/>
      </w:rPr>
    </w:lvl>
    <w:lvl w:ilvl="4" w:tplc="53DA31D0">
      <w:start w:val="1"/>
      <w:numFmt w:val="bullet"/>
      <w:lvlText w:val="o"/>
      <w:lvlJc w:val="left"/>
      <w:pPr>
        <w:ind w:left="3960" w:hanging="360"/>
      </w:pPr>
      <w:rPr>
        <w:rFonts w:ascii="Courier New" w:hAnsi="Courier New" w:hint="default"/>
      </w:rPr>
    </w:lvl>
    <w:lvl w:ilvl="5" w:tplc="8474C54E">
      <w:start w:val="1"/>
      <w:numFmt w:val="bullet"/>
      <w:lvlText w:val=""/>
      <w:lvlJc w:val="left"/>
      <w:pPr>
        <w:ind w:left="4680" w:hanging="360"/>
      </w:pPr>
      <w:rPr>
        <w:rFonts w:ascii="Wingdings" w:hAnsi="Wingdings" w:hint="default"/>
      </w:rPr>
    </w:lvl>
    <w:lvl w:ilvl="6" w:tplc="B4C6AAC6">
      <w:start w:val="1"/>
      <w:numFmt w:val="bullet"/>
      <w:lvlText w:val=""/>
      <w:lvlJc w:val="left"/>
      <w:pPr>
        <w:ind w:left="5400" w:hanging="360"/>
      </w:pPr>
      <w:rPr>
        <w:rFonts w:ascii="Symbol" w:hAnsi="Symbol" w:hint="default"/>
      </w:rPr>
    </w:lvl>
    <w:lvl w:ilvl="7" w:tplc="EB8C199E">
      <w:start w:val="1"/>
      <w:numFmt w:val="bullet"/>
      <w:lvlText w:val="o"/>
      <w:lvlJc w:val="left"/>
      <w:pPr>
        <w:ind w:left="6120" w:hanging="360"/>
      </w:pPr>
      <w:rPr>
        <w:rFonts w:ascii="Courier New" w:hAnsi="Courier New" w:hint="default"/>
      </w:rPr>
    </w:lvl>
    <w:lvl w:ilvl="8" w:tplc="3C04B318">
      <w:start w:val="1"/>
      <w:numFmt w:val="bullet"/>
      <w:lvlText w:val=""/>
      <w:lvlJc w:val="left"/>
      <w:pPr>
        <w:ind w:left="6840" w:hanging="360"/>
      </w:pPr>
      <w:rPr>
        <w:rFonts w:ascii="Wingdings" w:hAnsi="Wingdings" w:hint="default"/>
      </w:rPr>
    </w:lvl>
  </w:abstractNum>
  <w:abstractNum w:abstractNumId="19" w15:restartNumberingAfterBreak="0">
    <w:nsid w:val="1E3925C9"/>
    <w:multiLevelType w:val="multilevel"/>
    <w:tmpl w:val="87F4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3973CF"/>
    <w:multiLevelType w:val="hybridMultilevel"/>
    <w:tmpl w:val="FFFFFFFF"/>
    <w:lvl w:ilvl="0" w:tplc="FB2668D6">
      <w:start w:val="1"/>
      <w:numFmt w:val="bullet"/>
      <w:lvlText w:val=""/>
      <w:lvlJc w:val="left"/>
      <w:pPr>
        <w:ind w:left="720" w:hanging="360"/>
      </w:pPr>
      <w:rPr>
        <w:rFonts w:ascii="Symbol" w:hAnsi="Symbol" w:hint="default"/>
      </w:rPr>
    </w:lvl>
    <w:lvl w:ilvl="1" w:tplc="5C7A40D4">
      <w:start w:val="1"/>
      <w:numFmt w:val="bullet"/>
      <w:lvlText w:val="o"/>
      <w:lvlJc w:val="left"/>
      <w:pPr>
        <w:ind w:left="1440" w:hanging="360"/>
      </w:pPr>
      <w:rPr>
        <w:rFonts w:ascii="Courier New" w:hAnsi="Courier New" w:hint="default"/>
      </w:rPr>
    </w:lvl>
    <w:lvl w:ilvl="2" w:tplc="6B866E1C">
      <w:start w:val="1"/>
      <w:numFmt w:val="bullet"/>
      <w:lvlText w:val=""/>
      <w:lvlJc w:val="left"/>
      <w:pPr>
        <w:ind w:left="2160" w:hanging="360"/>
      </w:pPr>
      <w:rPr>
        <w:rFonts w:ascii="Wingdings" w:hAnsi="Wingdings" w:hint="default"/>
      </w:rPr>
    </w:lvl>
    <w:lvl w:ilvl="3" w:tplc="9C5041E8">
      <w:start w:val="1"/>
      <w:numFmt w:val="bullet"/>
      <w:lvlText w:val=""/>
      <w:lvlJc w:val="left"/>
      <w:pPr>
        <w:ind w:left="2880" w:hanging="360"/>
      </w:pPr>
      <w:rPr>
        <w:rFonts w:ascii="Symbol" w:hAnsi="Symbol" w:hint="default"/>
      </w:rPr>
    </w:lvl>
    <w:lvl w:ilvl="4" w:tplc="E51283EA">
      <w:start w:val="1"/>
      <w:numFmt w:val="bullet"/>
      <w:lvlText w:val="o"/>
      <w:lvlJc w:val="left"/>
      <w:pPr>
        <w:ind w:left="3600" w:hanging="360"/>
      </w:pPr>
      <w:rPr>
        <w:rFonts w:ascii="Courier New" w:hAnsi="Courier New" w:hint="default"/>
      </w:rPr>
    </w:lvl>
    <w:lvl w:ilvl="5" w:tplc="4B683642">
      <w:start w:val="1"/>
      <w:numFmt w:val="bullet"/>
      <w:lvlText w:val=""/>
      <w:lvlJc w:val="left"/>
      <w:pPr>
        <w:ind w:left="4320" w:hanging="360"/>
      </w:pPr>
      <w:rPr>
        <w:rFonts w:ascii="Wingdings" w:hAnsi="Wingdings" w:hint="default"/>
      </w:rPr>
    </w:lvl>
    <w:lvl w:ilvl="6" w:tplc="01EC3218">
      <w:start w:val="1"/>
      <w:numFmt w:val="bullet"/>
      <w:lvlText w:val=""/>
      <w:lvlJc w:val="left"/>
      <w:pPr>
        <w:ind w:left="5040" w:hanging="360"/>
      </w:pPr>
      <w:rPr>
        <w:rFonts w:ascii="Symbol" w:hAnsi="Symbol" w:hint="default"/>
      </w:rPr>
    </w:lvl>
    <w:lvl w:ilvl="7" w:tplc="35345FF4">
      <w:start w:val="1"/>
      <w:numFmt w:val="bullet"/>
      <w:lvlText w:val="o"/>
      <w:lvlJc w:val="left"/>
      <w:pPr>
        <w:ind w:left="5760" w:hanging="360"/>
      </w:pPr>
      <w:rPr>
        <w:rFonts w:ascii="Courier New" w:hAnsi="Courier New" w:hint="default"/>
      </w:rPr>
    </w:lvl>
    <w:lvl w:ilvl="8" w:tplc="AADC23B2">
      <w:start w:val="1"/>
      <w:numFmt w:val="bullet"/>
      <w:lvlText w:val=""/>
      <w:lvlJc w:val="left"/>
      <w:pPr>
        <w:ind w:left="6480" w:hanging="360"/>
      </w:pPr>
      <w:rPr>
        <w:rFonts w:ascii="Wingdings" w:hAnsi="Wingdings" w:hint="default"/>
      </w:rPr>
    </w:lvl>
  </w:abstractNum>
  <w:abstractNum w:abstractNumId="21" w15:restartNumberingAfterBreak="0">
    <w:nsid w:val="1FE8E5AB"/>
    <w:multiLevelType w:val="hybridMultilevel"/>
    <w:tmpl w:val="FFFFFFFF"/>
    <w:lvl w:ilvl="0" w:tplc="6BF64772">
      <w:start w:val="1"/>
      <w:numFmt w:val="decimal"/>
      <w:lvlText w:val="%1."/>
      <w:lvlJc w:val="left"/>
      <w:pPr>
        <w:ind w:left="720" w:hanging="360"/>
      </w:pPr>
    </w:lvl>
    <w:lvl w:ilvl="1" w:tplc="3F7244D8">
      <w:start w:val="1"/>
      <w:numFmt w:val="lowerLetter"/>
      <w:lvlText w:val="%2."/>
      <w:lvlJc w:val="left"/>
      <w:pPr>
        <w:ind w:left="1440" w:hanging="360"/>
      </w:pPr>
    </w:lvl>
    <w:lvl w:ilvl="2" w:tplc="6EA0685E">
      <w:start w:val="1"/>
      <w:numFmt w:val="lowerRoman"/>
      <w:lvlText w:val="%3."/>
      <w:lvlJc w:val="right"/>
      <w:pPr>
        <w:ind w:left="2160" w:hanging="180"/>
      </w:pPr>
    </w:lvl>
    <w:lvl w:ilvl="3" w:tplc="34FE4538">
      <w:start w:val="1"/>
      <w:numFmt w:val="decimal"/>
      <w:lvlText w:val="%4."/>
      <w:lvlJc w:val="left"/>
      <w:pPr>
        <w:ind w:left="2880" w:hanging="360"/>
      </w:pPr>
    </w:lvl>
    <w:lvl w:ilvl="4" w:tplc="E406558E">
      <w:start w:val="1"/>
      <w:numFmt w:val="lowerLetter"/>
      <w:lvlText w:val="%5."/>
      <w:lvlJc w:val="left"/>
      <w:pPr>
        <w:ind w:left="3600" w:hanging="360"/>
      </w:pPr>
    </w:lvl>
    <w:lvl w:ilvl="5" w:tplc="9C2CE5B0">
      <w:start w:val="1"/>
      <w:numFmt w:val="lowerRoman"/>
      <w:lvlText w:val="%6."/>
      <w:lvlJc w:val="right"/>
      <w:pPr>
        <w:ind w:left="4320" w:hanging="180"/>
      </w:pPr>
    </w:lvl>
    <w:lvl w:ilvl="6" w:tplc="2F4E2078">
      <w:start w:val="1"/>
      <w:numFmt w:val="decimal"/>
      <w:lvlText w:val="%7."/>
      <w:lvlJc w:val="left"/>
      <w:pPr>
        <w:ind w:left="5040" w:hanging="360"/>
      </w:pPr>
    </w:lvl>
    <w:lvl w:ilvl="7" w:tplc="26340008">
      <w:start w:val="1"/>
      <w:numFmt w:val="lowerLetter"/>
      <w:lvlText w:val="%8."/>
      <w:lvlJc w:val="left"/>
      <w:pPr>
        <w:ind w:left="5760" w:hanging="360"/>
      </w:pPr>
    </w:lvl>
    <w:lvl w:ilvl="8" w:tplc="6C5465DC">
      <w:start w:val="1"/>
      <w:numFmt w:val="lowerRoman"/>
      <w:lvlText w:val="%9."/>
      <w:lvlJc w:val="right"/>
      <w:pPr>
        <w:ind w:left="6480" w:hanging="180"/>
      </w:pPr>
    </w:lvl>
  </w:abstractNum>
  <w:abstractNum w:abstractNumId="22" w15:restartNumberingAfterBreak="0">
    <w:nsid w:val="20081D0C"/>
    <w:multiLevelType w:val="multilevel"/>
    <w:tmpl w:val="1F76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5D1021"/>
    <w:multiLevelType w:val="hybridMultilevel"/>
    <w:tmpl w:val="8A7C4232"/>
    <w:lvl w:ilvl="0" w:tplc="E662CD1A">
      <w:start w:val="1"/>
      <w:numFmt w:val="bullet"/>
      <w:lvlText w:val=""/>
      <w:lvlJc w:val="left"/>
      <w:pPr>
        <w:ind w:left="1080" w:hanging="360"/>
      </w:pPr>
      <w:rPr>
        <w:rFonts w:ascii="Symbol" w:hAnsi="Symbol" w:hint="default"/>
      </w:rPr>
    </w:lvl>
    <w:lvl w:ilvl="1" w:tplc="00226B7E">
      <w:start w:val="1"/>
      <w:numFmt w:val="bullet"/>
      <w:lvlText w:val="o"/>
      <w:lvlJc w:val="left"/>
      <w:pPr>
        <w:ind w:left="1800" w:hanging="360"/>
      </w:pPr>
      <w:rPr>
        <w:rFonts w:ascii="Courier New" w:hAnsi="Courier New" w:hint="default"/>
      </w:rPr>
    </w:lvl>
    <w:lvl w:ilvl="2" w:tplc="1F627968">
      <w:start w:val="1"/>
      <w:numFmt w:val="bullet"/>
      <w:lvlText w:val=""/>
      <w:lvlJc w:val="left"/>
      <w:pPr>
        <w:ind w:left="2520" w:hanging="360"/>
      </w:pPr>
      <w:rPr>
        <w:rFonts w:ascii="Wingdings" w:hAnsi="Wingdings" w:hint="default"/>
      </w:rPr>
    </w:lvl>
    <w:lvl w:ilvl="3" w:tplc="EC38A1BA">
      <w:start w:val="1"/>
      <w:numFmt w:val="bullet"/>
      <w:lvlText w:val=""/>
      <w:lvlJc w:val="left"/>
      <w:pPr>
        <w:ind w:left="3240" w:hanging="360"/>
      </w:pPr>
      <w:rPr>
        <w:rFonts w:ascii="Symbol" w:hAnsi="Symbol" w:hint="default"/>
      </w:rPr>
    </w:lvl>
    <w:lvl w:ilvl="4" w:tplc="D1D43E8E">
      <w:start w:val="1"/>
      <w:numFmt w:val="bullet"/>
      <w:lvlText w:val="o"/>
      <w:lvlJc w:val="left"/>
      <w:pPr>
        <w:ind w:left="3960" w:hanging="360"/>
      </w:pPr>
      <w:rPr>
        <w:rFonts w:ascii="Courier New" w:hAnsi="Courier New" w:hint="default"/>
      </w:rPr>
    </w:lvl>
    <w:lvl w:ilvl="5" w:tplc="6172E5D6">
      <w:start w:val="1"/>
      <w:numFmt w:val="bullet"/>
      <w:lvlText w:val=""/>
      <w:lvlJc w:val="left"/>
      <w:pPr>
        <w:ind w:left="4680" w:hanging="360"/>
      </w:pPr>
      <w:rPr>
        <w:rFonts w:ascii="Wingdings" w:hAnsi="Wingdings" w:hint="default"/>
      </w:rPr>
    </w:lvl>
    <w:lvl w:ilvl="6" w:tplc="CCBE44D4">
      <w:start w:val="1"/>
      <w:numFmt w:val="bullet"/>
      <w:lvlText w:val=""/>
      <w:lvlJc w:val="left"/>
      <w:pPr>
        <w:ind w:left="5400" w:hanging="360"/>
      </w:pPr>
      <w:rPr>
        <w:rFonts w:ascii="Symbol" w:hAnsi="Symbol" w:hint="default"/>
      </w:rPr>
    </w:lvl>
    <w:lvl w:ilvl="7" w:tplc="CEB2F9C4">
      <w:start w:val="1"/>
      <w:numFmt w:val="bullet"/>
      <w:lvlText w:val="o"/>
      <w:lvlJc w:val="left"/>
      <w:pPr>
        <w:ind w:left="6120" w:hanging="360"/>
      </w:pPr>
      <w:rPr>
        <w:rFonts w:ascii="Courier New" w:hAnsi="Courier New" w:hint="default"/>
      </w:rPr>
    </w:lvl>
    <w:lvl w:ilvl="8" w:tplc="949498BA">
      <w:start w:val="1"/>
      <w:numFmt w:val="bullet"/>
      <w:lvlText w:val=""/>
      <w:lvlJc w:val="left"/>
      <w:pPr>
        <w:ind w:left="6840" w:hanging="360"/>
      </w:pPr>
      <w:rPr>
        <w:rFonts w:ascii="Wingdings" w:hAnsi="Wingdings" w:hint="default"/>
      </w:rPr>
    </w:lvl>
  </w:abstractNum>
  <w:abstractNum w:abstractNumId="24" w15:restartNumberingAfterBreak="0">
    <w:nsid w:val="20903FD8"/>
    <w:multiLevelType w:val="hybridMultilevel"/>
    <w:tmpl w:val="19B47420"/>
    <w:lvl w:ilvl="0" w:tplc="4BB4A744">
      <w:start w:val="1"/>
      <w:numFmt w:val="bullet"/>
      <w:lvlText w:val=""/>
      <w:lvlJc w:val="left"/>
      <w:pPr>
        <w:ind w:left="720" w:hanging="360"/>
      </w:pPr>
      <w:rPr>
        <w:rFonts w:ascii="Symbol" w:hAnsi="Symbol" w:hint="default"/>
      </w:rPr>
    </w:lvl>
    <w:lvl w:ilvl="1" w:tplc="4D10C2B2">
      <w:start w:val="1"/>
      <w:numFmt w:val="bullet"/>
      <w:lvlText w:val="o"/>
      <w:lvlJc w:val="left"/>
      <w:pPr>
        <w:ind w:left="1440" w:hanging="360"/>
      </w:pPr>
      <w:rPr>
        <w:rFonts w:ascii="Courier New" w:hAnsi="Courier New" w:hint="default"/>
      </w:rPr>
    </w:lvl>
    <w:lvl w:ilvl="2" w:tplc="B5A296A4">
      <w:start w:val="1"/>
      <w:numFmt w:val="bullet"/>
      <w:lvlText w:val=""/>
      <w:lvlJc w:val="left"/>
      <w:pPr>
        <w:ind w:left="2160" w:hanging="360"/>
      </w:pPr>
      <w:rPr>
        <w:rFonts w:ascii="Wingdings" w:hAnsi="Wingdings" w:hint="default"/>
      </w:rPr>
    </w:lvl>
    <w:lvl w:ilvl="3" w:tplc="B4B05CC0">
      <w:start w:val="1"/>
      <w:numFmt w:val="bullet"/>
      <w:lvlText w:val=""/>
      <w:lvlJc w:val="left"/>
      <w:pPr>
        <w:ind w:left="2880" w:hanging="360"/>
      </w:pPr>
      <w:rPr>
        <w:rFonts w:ascii="Symbol" w:hAnsi="Symbol" w:hint="default"/>
      </w:rPr>
    </w:lvl>
    <w:lvl w:ilvl="4" w:tplc="CDD89340">
      <w:start w:val="1"/>
      <w:numFmt w:val="bullet"/>
      <w:lvlText w:val="o"/>
      <w:lvlJc w:val="left"/>
      <w:pPr>
        <w:ind w:left="3600" w:hanging="360"/>
      </w:pPr>
      <w:rPr>
        <w:rFonts w:ascii="Courier New" w:hAnsi="Courier New" w:hint="default"/>
      </w:rPr>
    </w:lvl>
    <w:lvl w:ilvl="5" w:tplc="933AA260">
      <w:start w:val="1"/>
      <w:numFmt w:val="bullet"/>
      <w:lvlText w:val=""/>
      <w:lvlJc w:val="left"/>
      <w:pPr>
        <w:ind w:left="4320" w:hanging="360"/>
      </w:pPr>
      <w:rPr>
        <w:rFonts w:ascii="Wingdings" w:hAnsi="Wingdings" w:hint="default"/>
      </w:rPr>
    </w:lvl>
    <w:lvl w:ilvl="6" w:tplc="E4A05CBC">
      <w:start w:val="1"/>
      <w:numFmt w:val="bullet"/>
      <w:lvlText w:val=""/>
      <w:lvlJc w:val="left"/>
      <w:pPr>
        <w:ind w:left="5040" w:hanging="360"/>
      </w:pPr>
      <w:rPr>
        <w:rFonts w:ascii="Symbol" w:hAnsi="Symbol" w:hint="default"/>
      </w:rPr>
    </w:lvl>
    <w:lvl w:ilvl="7" w:tplc="F9F6F846">
      <w:start w:val="1"/>
      <w:numFmt w:val="bullet"/>
      <w:lvlText w:val="o"/>
      <w:lvlJc w:val="left"/>
      <w:pPr>
        <w:ind w:left="5760" w:hanging="360"/>
      </w:pPr>
      <w:rPr>
        <w:rFonts w:ascii="Courier New" w:hAnsi="Courier New" w:hint="default"/>
      </w:rPr>
    </w:lvl>
    <w:lvl w:ilvl="8" w:tplc="3A9A8400">
      <w:start w:val="1"/>
      <w:numFmt w:val="bullet"/>
      <w:lvlText w:val=""/>
      <w:lvlJc w:val="left"/>
      <w:pPr>
        <w:ind w:left="6480" w:hanging="360"/>
      </w:pPr>
      <w:rPr>
        <w:rFonts w:ascii="Wingdings" w:hAnsi="Wingdings" w:hint="default"/>
      </w:rPr>
    </w:lvl>
  </w:abstractNum>
  <w:abstractNum w:abstractNumId="25" w15:restartNumberingAfterBreak="0">
    <w:nsid w:val="20A7ED95"/>
    <w:multiLevelType w:val="hybridMultilevel"/>
    <w:tmpl w:val="6CEAB212"/>
    <w:lvl w:ilvl="0" w:tplc="F7DE8C44">
      <w:start w:val="1"/>
      <w:numFmt w:val="bullet"/>
      <w:lvlText w:val=""/>
      <w:lvlJc w:val="left"/>
      <w:pPr>
        <w:ind w:left="1080" w:hanging="360"/>
      </w:pPr>
      <w:rPr>
        <w:rFonts w:ascii="Symbol" w:hAnsi="Symbol" w:hint="default"/>
      </w:rPr>
    </w:lvl>
    <w:lvl w:ilvl="1" w:tplc="A816E346">
      <w:start w:val="1"/>
      <w:numFmt w:val="bullet"/>
      <w:lvlText w:val="o"/>
      <w:lvlJc w:val="left"/>
      <w:pPr>
        <w:ind w:left="1800" w:hanging="360"/>
      </w:pPr>
      <w:rPr>
        <w:rFonts w:ascii="Courier New" w:hAnsi="Courier New" w:hint="default"/>
      </w:rPr>
    </w:lvl>
    <w:lvl w:ilvl="2" w:tplc="B4E06FB0">
      <w:start w:val="1"/>
      <w:numFmt w:val="bullet"/>
      <w:lvlText w:val=""/>
      <w:lvlJc w:val="left"/>
      <w:pPr>
        <w:ind w:left="2520" w:hanging="360"/>
      </w:pPr>
      <w:rPr>
        <w:rFonts w:ascii="Wingdings" w:hAnsi="Wingdings" w:hint="default"/>
      </w:rPr>
    </w:lvl>
    <w:lvl w:ilvl="3" w:tplc="2E5CE67C">
      <w:start w:val="1"/>
      <w:numFmt w:val="bullet"/>
      <w:lvlText w:val=""/>
      <w:lvlJc w:val="left"/>
      <w:pPr>
        <w:ind w:left="3240" w:hanging="360"/>
      </w:pPr>
      <w:rPr>
        <w:rFonts w:ascii="Symbol" w:hAnsi="Symbol" w:hint="default"/>
      </w:rPr>
    </w:lvl>
    <w:lvl w:ilvl="4" w:tplc="D6307148">
      <w:start w:val="1"/>
      <w:numFmt w:val="bullet"/>
      <w:lvlText w:val="o"/>
      <w:lvlJc w:val="left"/>
      <w:pPr>
        <w:ind w:left="3960" w:hanging="360"/>
      </w:pPr>
      <w:rPr>
        <w:rFonts w:ascii="Courier New" w:hAnsi="Courier New" w:hint="default"/>
      </w:rPr>
    </w:lvl>
    <w:lvl w:ilvl="5" w:tplc="5866BC0E">
      <w:start w:val="1"/>
      <w:numFmt w:val="bullet"/>
      <w:lvlText w:val=""/>
      <w:lvlJc w:val="left"/>
      <w:pPr>
        <w:ind w:left="4680" w:hanging="360"/>
      </w:pPr>
      <w:rPr>
        <w:rFonts w:ascii="Wingdings" w:hAnsi="Wingdings" w:hint="default"/>
      </w:rPr>
    </w:lvl>
    <w:lvl w:ilvl="6" w:tplc="09A8B77A">
      <w:start w:val="1"/>
      <w:numFmt w:val="bullet"/>
      <w:lvlText w:val=""/>
      <w:lvlJc w:val="left"/>
      <w:pPr>
        <w:ind w:left="5400" w:hanging="360"/>
      </w:pPr>
      <w:rPr>
        <w:rFonts w:ascii="Symbol" w:hAnsi="Symbol" w:hint="default"/>
      </w:rPr>
    </w:lvl>
    <w:lvl w:ilvl="7" w:tplc="683060BC">
      <w:start w:val="1"/>
      <w:numFmt w:val="bullet"/>
      <w:lvlText w:val="o"/>
      <w:lvlJc w:val="left"/>
      <w:pPr>
        <w:ind w:left="6120" w:hanging="360"/>
      </w:pPr>
      <w:rPr>
        <w:rFonts w:ascii="Courier New" w:hAnsi="Courier New" w:hint="default"/>
      </w:rPr>
    </w:lvl>
    <w:lvl w:ilvl="8" w:tplc="8330334E">
      <w:start w:val="1"/>
      <w:numFmt w:val="bullet"/>
      <w:lvlText w:val=""/>
      <w:lvlJc w:val="left"/>
      <w:pPr>
        <w:ind w:left="6840" w:hanging="360"/>
      </w:pPr>
      <w:rPr>
        <w:rFonts w:ascii="Wingdings" w:hAnsi="Wingdings" w:hint="default"/>
      </w:rPr>
    </w:lvl>
  </w:abstractNum>
  <w:abstractNum w:abstractNumId="26" w15:restartNumberingAfterBreak="0">
    <w:nsid w:val="21D34BCD"/>
    <w:multiLevelType w:val="multilevel"/>
    <w:tmpl w:val="72CA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68005A"/>
    <w:multiLevelType w:val="multilevel"/>
    <w:tmpl w:val="6B28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24416"/>
    <w:multiLevelType w:val="hybridMultilevel"/>
    <w:tmpl w:val="FFFFFFFF"/>
    <w:lvl w:ilvl="0" w:tplc="EE34C44E">
      <w:start w:val="1"/>
      <w:numFmt w:val="bullet"/>
      <w:lvlText w:val=""/>
      <w:lvlJc w:val="left"/>
      <w:pPr>
        <w:ind w:left="1080" w:hanging="360"/>
      </w:pPr>
      <w:rPr>
        <w:rFonts w:ascii="Symbol" w:hAnsi="Symbol" w:hint="default"/>
      </w:rPr>
    </w:lvl>
    <w:lvl w:ilvl="1" w:tplc="651E8B16">
      <w:start w:val="1"/>
      <w:numFmt w:val="bullet"/>
      <w:lvlText w:val="o"/>
      <w:lvlJc w:val="left"/>
      <w:pPr>
        <w:ind w:left="1800" w:hanging="360"/>
      </w:pPr>
      <w:rPr>
        <w:rFonts w:ascii="Courier New" w:hAnsi="Courier New" w:hint="default"/>
      </w:rPr>
    </w:lvl>
    <w:lvl w:ilvl="2" w:tplc="73586FA6">
      <w:start w:val="1"/>
      <w:numFmt w:val="bullet"/>
      <w:lvlText w:val=""/>
      <w:lvlJc w:val="left"/>
      <w:pPr>
        <w:ind w:left="2520" w:hanging="360"/>
      </w:pPr>
      <w:rPr>
        <w:rFonts w:ascii="Wingdings" w:hAnsi="Wingdings" w:hint="default"/>
      </w:rPr>
    </w:lvl>
    <w:lvl w:ilvl="3" w:tplc="D58A9B66">
      <w:start w:val="1"/>
      <w:numFmt w:val="bullet"/>
      <w:lvlText w:val=""/>
      <w:lvlJc w:val="left"/>
      <w:pPr>
        <w:ind w:left="3240" w:hanging="360"/>
      </w:pPr>
      <w:rPr>
        <w:rFonts w:ascii="Symbol" w:hAnsi="Symbol" w:hint="default"/>
      </w:rPr>
    </w:lvl>
    <w:lvl w:ilvl="4" w:tplc="282C6648">
      <w:start w:val="1"/>
      <w:numFmt w:val="bullet"/>
      <w:lvlText w:val="o"/>
      <w:lvlJc w:val="left"/>
      <w:pPr>
        <w:ind w:left="3960" w:hanging="360"/>
      </w:pPr>
      <w:rPr>
        <w:rFonts w:ascii="Courier New" w:hAnsi="Courier New" w:hint="default"/>
      </w:rPr>
    </w:lvl>
    <w:lvl w:ilvl="5" w:tplc="4DF87176">
      <w:start w:val="1"/>
      <w:numFmt w:val="bullet"/>
      <w:lvlText w:val=""/>
      <w:lvlJc w:val="left"/>
      <w:pPr>
        <w:ind w:left="4680" w:hanging="360"/>
      </w:pPr>
      <w:rPr>
        <w:rFonts w:ascii="Wingdings" w:hAnsi="Wingdings" w:hint="default"/>
      </w:rPr>
    </w:lvl>
    <w:lvl w:ilvl="6" w:tplc="314489EA">
      <w:start w:val="1"/>
      <w:numFmt w:val="bullet"/>
      <w:lvlText w:val=""/>
      <w:lvlJc w:val="left"/>
      <w:pPr>
        <w:ind w:left="5400" w:hanging="360"/>
      </w:pPr>
      <w:rPr>
        <w:rFonts w:ascii="Symbol" w:hAnsi="Symbol" w:hint="default"/>
      </w:rPr>
    </w:lvl>
    <w:lvl w:ilvl="7" w:tplc="3EDE5AF0">
      <w:start w:val="1"/>
      <w:numFmt w:val="bullet"/>
      <w:lvlText w:val="o"/>
      <w:lvlJc w:val="left"/>
      <w:pPr>
        <w:ind w:left="6120" w:hanging="360"/>
      </w:pPr>
      <w:rPr>
        <w:rFonts w:ascii="Courier New" w:hAnsi="Courier New" w:hint="default"/>
      </w:rPr>
    </w:lvl>
    <w:lvl w:ilvl="8" w:tplc="08E8EEC8">
      <w:start w:val="1"/>
      <w:numFmt w:val="bullet"/>
      <w:lvlText w:val=""/>
      <w:lvlJc w:val="left"/>
      <w:pPr>
        <w:ind w:left="6840" w:hanging="360"/>
      </w:pPr>
      <w:rPr>
        <w:rFonts w:ascii="Wingdings" w:hAnsi="Wingdings" w:hint="default"/>
      </w:rPr>
    </w:lvl>
  </w:abstractNum>
  <w:abstractNum w:abstractNumId="29" w15:restartNumberingAfterBreak="0">
    <w:nsid w:val="29AF906E"/>
    <w:multiLevelType w:val="hybridMultilevel"/>
    <w:tmpl w:val="436CEF14"/>
    <w:lvl w:ilvl="0" w:tplc="819EEA5A">
      <w:start w:val="1"/>
      <w:numFmt w:val="bullet"/>
      <w:lvlText w:val=""/>
      <w:lvlJc w:val="left"/>
      <w:pPr>
        <w:ind w:left="720" w:hanging="360"/>
      </w:pPr>
      <w:rPr>
        <w:rFonts w:ascii="Symbol" w:hAnsi="Symbol" w:hint="default"/>
      </w:rPr>
    </w:lvl>
    <w:lvl w:ilvl="1" w:tplc="42B0CAA6">
      <w:start w:val="1"/>
      <w:numFmt w:val="bullet"/>
      <w:lvlText w:val="o"/>
      <w:lvlJc w:val="left"/>
      <w:pPr>
        <w:ind w:left="1440" w:hanging="360"/>
      </w:pPr>
      <w:rPr>
        <w:rFonts w:ascii="Courier New" w:hAnsi="Courier New" w:hint="default"/>
      </w:rPr>
    </w:lvl>
    <w:lvl w:ilvl="2" w:tplc="BCE8C558">
      <w:start w:val="1"/>
      <w:numFmt w:val="bullet"/>
      <w:lvlText w:val=""/>
      <w:lvlJc w:val="left"/>
      <w:pPr>
        <w:ind w:left="2160" w:hanging="360"/>
      </w:pPr>
      <w:rPr>
        <w:rFonts w:ascii="Wingdings" w:hAnsi="Wingdings" w:hint="default"/>
      </w:rPr>
    </w:lvl>
    <w:lvl w:ilvl="3" w:tplc="38A6A700">
      <w:start w:val="1"/>
      <w:numFmt w:val="bullet"/>
      <w:lvlText w:val=""/>
      <w:lvlJc w:val="left"/>
      <w:pPr>
        <w:ind w:left="2880" w:hanging="360"/>
      </w:pPr>
      <w:rPr>
        <w:rFonts w:ascii="Symbol" w:hAnsi="Symbol" w:hint="default"/>
      </w:rPr>
    </w:lvl>
    <w:lvl w:ilvl="4" w:tplc="1792ADC8">
      <w:start w:val="1"/>
      <w:numFmt w:val="bullet"/>
      <w:lvlText w:val="o"/>
      <w:lvlJc w:val="left"/>
      <w:pPr>
        <w:ind w:left="3600" w:hanging="360"/>
      </w:pPr>
      <w:rPr>
        <w:rFonts w:ascii="Courier New" w:hAnsi="Courier New" w:hint="default"/>
      </w:rPr>
    </w:lvl>
    <w:lvl w:ilvl="5" w:tplc="41D2630C">
      <w:start w:val="1"/>
      <w:numFmt w:val="bullet"/>
      <w:lvlText w:val=""/>
      <w:lvlJc w:val="left"/>
      <w:pPr>
        <w:ind w:left="4320" w:hanging="360"/>
      </w:pPr>
      <w:rPr>
        <w:rFonts w:ascii="Wingdings" w:hAnsi="Wingdings" w:hint="default"/>
      </w:rPr>
    </w:lvl>
    <w:lvl w:ilvl="6" w:tplc="61AC82D4">
      <w:start w:val="1"/>
      <w:numFmt w:val="bullet"/>
      <w:lvlText w:val=""/>
      <w:lvlJc w:val="left"/>
      <w:pPr>
        <w:ind w:left="5040" w:hanging="360"/>
      </w:pPr>
      <w:rPr>
        <w:rFonts w:ascii="Symbol" w:hAnsi="Symbol" w:hint="default"/>
      </w:rPr>
    </w:lvl>
    <w:lvl w:ilvl="7" w:tplc="5E7082EE">
      <w:start w:val="1"/>
      <w:numFmt w:val="bullet"/>
      <w:lvlText w:val="o"/>
      <w:lvlJc w:val="left"/>
      <w:pPr>
        <w:ind w:left="5760" w:hanging="360"/>
      </w:pPr>
      <w:rPr>
        <w:rFonts w:ascii="Courier New" w:hAnsi="Courier New" w:hint="default"/>
      </w:rPr>
    </w:lvl>
    <w:lvl w:ilvl="8" w:tplc="6D7A6472">
      <w:start w:val="1"/>
      <w:numFmt w:val="bullet"/>
      <w:lvlText w:val=""/>
      <w:lvlJc w:val="left"/>
      <w:pPr>
        <w:ind w:left="6480" w:hanging="360"/>
      </w:pPr>
      <w:rPr>
        <w:rFonts w:ascii="Wingdings" w:hAnsi="Wingdings" w:hint="default"/>
      </w:rPr>
    </w:lvl>
  </w:abstractNum>
  <w:abstractNum w:abstractNumId="30" w15:restartNumberingAfterBreak="0">
    <w:nsid w:val="2C113082"/>
    <w:multiLevelType w:val="multilevel"/>
    <w:tmpl w:val="5336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C44264"/>
    <w:multiLevelType w:val="hybridMultilevel"/>
    <w:tmpl w:val="FFFFFFFF"/>
    <w:lvl w:ilvl="0" w:tplc="FB5A40B8">
      <w:start w:val="1"/>
      <w:numFmt w:val="decimal"/>
      <w:lvlText w:val="%1."/>
      <w:lvlJc w:val="left"/>
      <w:pPr>
        <w:ind w:left="720" w:hanging="360"/>
      </w:pPr>
    </w:lvl>
    <w:lvl w:ilvl="1" w:tplc="3992F666">
      <w:start w:val="1"/>
      <w:numFmt w:val="lowerLetter"/>
      <w:lvlText w:val="%2."/>
      <w:lvlJc w:val="left"/>
      <w:pPr>
        <w:ind w:left="1440" w:hanging="360"/>
      </w:pPr>
    </w:lvl>
    <w:lvl w:ilvl="2" w:tplc="2F0AEE1A">
      <w:start w:val="1"/>
      <w:numFmt w:val="lowerRoman"/>
      <w:lvlText w:val="%3."/>
      <w:lvlJc w:val="right"/>
      <w:pPr>
        <w:ind w:left="2160" w:hanging="180"/>
      </w:pPr>
    </w:lvl>
    <w:lvl w:ilvl="3" w:tplc="FA4E0A92">
      <w:start w:val="1"/>
      <w:numFmt w:val="decimal"/>
      <w:lvlText w:val="%4."/>
      <w:lvlJc w:val="left"/>
      <w:pPr>
        <w:ind w:left="2880" w:hanging="360"/>
      </w:pPr>
    </w:lvl>
    <w:lvl w:ilvl="4" w:tplc="F420374A">
      <w:start w:val="1"/>
      <w:numFmt w:val="lowerLetter"/>
      <w:lvlText w:val="%5."/>
      <w:lvlJc w:val="left"/>
      <w:pPr>
        <w:ind w:left="3600" w:hanging="360"/>
      </w:pPr>
    </w:lvl>
    <w:lvl w:ilvl="5" w:tplc="73FE5A5E">
      <w:start w:val="1"/>
      <w:numFmt w:val="lowerRoman"/>
      <w:lvlText w:val="%6."/>
      <w:lvlJc w:val="right"/>
      <w:pPr>
        <w:ind w:left="4320" w:hanging="180"/>
      </w:pPr>
    </w:lvl>
    <w:lvl w:ilvl="6" w:tplc="65C00AE2">
      <w:start w:val="1"/>
      <w:numFmt w:val="decimal"/>
      <w:lvlText w:val="%7."/>
      <w:lvlJc w:val="left"/>
      <w:pPr>
        <w:ind w:left="5040" w:hanging="360"/>
      </w:pPr>
    </w:lvl>
    <w:lvl w:ilvl="7" w:tplc="CA443892">
      <w:start w:val="1"/>
      <w:numFmt w:val="lowerLetter"/>
      <w:lvlText w:val="%8."/>
      <w:lvlJc w:val="left"/>
      <w:pPr>
        <w:ind w:left="5760" w:hanging="360"/>
      </w:pPr>
    </w:lvl>
    <w:lvl w:ilvl="8" w:tplc="81C0373A">
      <w:start w:val="1"/>
      <w:numFmt w:val="lowerRoman"/>
      <w:lvlText w:val="%9."/>
      <w:lvlJc w:val="right"/>
      <w:pPr>
        <w:ind w:left="6480" w:hanging="180"/>
      </w:pPr>
    </w:lvl>
  </w:abstractNum>
  <w:abstractNum w:abstractNumId="32" w15:restartNumberingAfterBreak="0">
    <w:nsid w:val="30FDDF24"/>
    <w:multiLevelType w:val="hybridMultilevel"/>
    <w:tmpl w:val="FFFFFFFF"/>
    <w:lvl w:ilvl="0" w:tplc="F8489282">
      <w:start w:val="1"/>
      <w:numFmt w:val="bullet"/>
      <w:lvlText w:val=""/>
      <w:lvlJc w:val="left"/>
      <w:pPr>
        <w:ind w:left="720" w:hanging="360"/>
      </w:pPr>
      <w:rPr>
        <w:rFonts w:ascii="Symbol" w:hAnsi="Symbol" w:hint="default"/>
      </w:rPr>
    </w:lvl>
    <w:lvl w:ilvl="1" w:tplc="E8605222">
      <w:start w:val="1"/>
      <w:numFmt w:val="bullet"/>
      <w:lvlText w:val="o"/>
      <w:lvlJc w:val="left"/>
      <w:pPr>
        <w:ind w:left="1440" w:hanging="360"/>
      </w:pPr>
      <w:rPr>
        <w:rFonts w:ascii="Courier New" w:hAnsi="Courier New" w:hint="default"/>
      </w:rPr>
    </w:lvl>
    <w:lvl w:ilvl="2" w:tplc="5054FC6E">
      <w:start w:val="1"/>
      <w:numFmt w:val="bullet"/>
      <w:lvlText w:val=""/>
      <w:lvlJc w:val="left"/>
      <w:pPr>
        <w:ind w:left="2160" w:hanging="360"/>
      </w:pPr>
      <w:rPr>
        <w:rFonts w:ascii="Wingdings" w:hAnsi="Wingdings" w:hint="default"/>
      </w:rPr>
    </w:lvl>
    <w:lvl w:ilvl="3" w:tplc="90D0E17C">
      <w:start w:val="1"/>
      <w:numFmt w:val="bullet"/>
      <w:lvlText w:val=""/>
      <w:lvlJc w:val="left"/>
      <w:pPr>
        <w:ind w:left="2880" w:hanging="360"/>
      </w:pPr>
      <w:rPr>
        <w:rFonts w:ascii="Symbol" w:hAnsi="Symbol" w:hint="default"/>
      </w:rPr>
    </w:lvl>
    <w:lvl w:ilvl="4" w:tplc="D84EE418">
      <w:start w:val="1"/>
      <w:numFmt w:val="bullet"/>
      <w:lvlText w:val="o"/>
      <w:lvlJc w:val="left"/>
      <w:pPr>
        <w:ind w:left="3600" w:hanging="360"/>
      </w:pPr>
      <w:rPr>
        <w:rFonts w:ascii="Courier New" w:hAnsi="Courier New" w:hint="default"/>
      </w:rPr>
    </w:lvl>
    <w:lvl w:ilvl="5" w:tplc="0430092E">
      <w:start w:val="1"/>
      <w:numFmt w:val="bullet"/>
      <w:lvlText w:val=""/>
      <w:lvlJc w:val="left"/>
      <w:pPr>
        <w:ind w:left="4320" w:hanging="360"/>
      </w:pPr>
      <w:rPr>
        <w:rFonts w:ascii="Wingdings" w:hAnsi="Wingdings" w:hint="default"/>
      </w:rPr>
    </w:lvl>
    <w:lvl w:ilvl="6" w:tplc="86B08EBC">
      <w:start w:val="1"/>
      <w:numFmt w:val="bullet"/>
      <w:lvlText w:val=""/>
      <w:lvlJc w:val="left"/>
      <w:pPr>
        <w:ind w:left="5040" w:hanging="360"/>
      </w:pPr>
      <w:rPr>
        <w:rFonts w:ascii="Symbol" w:hAnsi="Symbol" w:hint="default"/>
      </w:rPr>
    </w:lvl>
    <w:lvl w:ilvl="7" w:tplc="2604DF98">
      <w:start w:val="1"/>
      <w:numFmt w:val="bullet"/>
      <w:lvlText w:val="o"/>
      <w:lvlJc w:val="left"/>
      <w:pPr>
        <w:ind w:left="5760" w:hanging="360"/>
      </w:pPr>
      <w:rPr>
        <w:rFonts w:ascii="Courier New" w:hAnsi="Courier New" w:hint="default"/>
      </w:rPr>
    </w:lvl>
    <w:lvl w:ilvl="8" w:tplc="7680A1CA">
      <w:start w:val="1"/>
      <w:numFmt w:val="bullet"/>
      <w:lvlText w:val=""/>
      <w:lvlJc w:val="left"/>
      <w:pPr>
        <w:ind w:left="6480" w:hanging="360"/>
      </w:pPr>
      <w:rPr>
        <w:rFonts w:ascii="Wingdings" w:hAnsi="Wingdings" w:hint="default"/>
      </w:rPr>
    </w:lvl>
  </w:abstractNum>
  <w:abstractNum w:abstractNumId="33" w15:restartNumberingAfterBreak="0">
    <w:nsid w:val="33EE0574"/>
    <w:multiLevelType w:val="hybridMultilevel"/>
    <w:tmpl w:val="DADCED9C"/>
    <w:lvl w:ilvl="0" w:tplc="0D409D26">
      <w:start w:val="1"/>
      <w:numFmt w:val="bullet"/>
      <w:lvlText w:val=""/>
      <w:lvlJc w:val="left"/>
      <w:pPr>
        <w:ind w:left="1080" w:hanging="360"/>
      </w:pPr>
      <w:rPr>
        <w:rFonts w:ascii="Symbol" w:hAnsi="Symbol" w:hint="default"/>
      </w:rPr>
    </w:lvl>
    <w:lvl w:ilvl="1" w:tplc="42B68EA2">
      <w:start w:val="1"/>
      <w:numFmt w:val="bullet"/>
      <w:lvlText w:val="o"/>
      <w:lvlJc w:val="left"/>
      <w:pPr>
        <w:ind w:left="1800" w:hanging="360"/>
      </w:pPr>
      <w:rPr>
        <w:rFonts w:ascii="Courier New" w:hAnsi="Courier New" w:hint="default"/>
      </w:rPr>
    </w:lvl>
    <w:lvl w:ilvl="2" w:tplc="4FAE5D14">
      <w:start w:val="1"/>
      <w:numFmt w:val="bullet"/>
      <w:lvlText w:val=""/>
      <w:lvlJc w:val="left"/>
      <w:pPr>
        <w:ind w:left="2520" w:hanging="360"/>
      </w:pPr>
      <w:rPr>
        <w:rFonts w:ascii="Wingdings" w:hAnsi="Wingdings" w:hint="default"/>
      </w:rPr>
    </w:lvl>
    <w:lvl w:ilvl="3" w:tplc="303015FE">
      <w:start w:val="1"/>
      <w:numFmt w:val="bullet"/>
      <w:lvlText w:val=""/>
      <w:lvlJc w:val="left"/>
      <w:pPr>
        <w:ind w:left="3240" w:hanging="360"/>
      </w:pPr>
      <w:rPr>
        <w:rFonts w:ascii="Symbol" w:hAnsi="Symbol" w:hint="default"/>
      </w:rPr>
    </w:lvl>
    <w:lvl w:ilvl="4" w:tplc="1A126386">
      <w:start w:val="1"/>
      <w:numFmt w:val="bullet"/>
      <w:lvlText w:val="o"/>
      <w:lvlJc w:val="left"/>
      <w:pPr>
        <w:ind w:left="3960" w:hanging="360"/>
      </w:pPr>
      <w:rPr>
        <w:rFonts w:ascii="Courier New" w:hAnsi="Courier New" w:hint="default"/>
      </w:rPr>
    </w:lvl>
    <w:lvl w:ilvl="5" w:tplc="A5D8CB02">
      <w:start w:val="1"/>
      <w:numFmt w:val="bullet"/>
      <w:lvlText w:val=""/>
      <w:lvlJc w:val="left"/>
      <w:pPr>
        <w:ind w:left="4680" w:hanging="360"/>
      </w:pPr>
      <w:rPr>
        <w:rFonts w:ascii="Wingdings" w:hAnsi="Wingdings" w:hint="default"/>
      </w:rPr>
    </w:lvl>
    <w:lvl w:ilvl="6" w:tplc="9858D928">
      <w:start w:val="1"/>
      <w:numFmt w:val="bullet"/>
      <w:lvlText w:val=""/>
      <w:lvlJc w:val="left"/>
      <w:pPr>
        <w:ind w:left="5400" w:hanging="360"/>
      </w:pPr>
      <w:rPr>
        <w:rFonts w:ascii="Symbol" w:hAnsi="Symbol" w:hint="default"/>
      </w:rPr>
    </w:lvl>
    <w:lvl w:ilvl="7" w:tplc="55504A76">
      <w:start w:val="1"/>
      <w:numFmt w:val="bullet"/>
      <w:lvlText w:val="o"/>
      <w:lvlJc w:val="left"/>
      <w:pPr>
        <w:ind w:left="6120" w:hanging="360"/>
      </w:pPr>
      <w:rPr>
        <w:rFonts w:ascii="Courier New" w:hAnsi="Courier New" w:hint="default"/>
      </w:rPr>
    </w:lvl>
    <w:lvl w:ilvl="8" w:tplc="045EEB86">
      <w:start w:val="1"/>
      <w:numFmt w:val="bullet"/>
      <w:lvlText w:val=""/>
      <w:lvlJc w:val="left"/>
      <w:pPr>
        <w:ind w:left="6840" w:hanging="360"/>
      </w:pPr>
      <w:rPr>
        <w:rFonts w:ascii="Wingdings" w:hAnsi="Wingdings" w:hint="default"/>
      </w:rPr>
    </w:lvl>
  </w:abstractNum>
  <w:abstractNum w:abstractNumId="34" w15:restartNumberingAfterBreak="0">
    <w:nsid w:val="343E974E"/>
    <w:multiLevelType w:val="hybridMultilevel"/>
    <w:tmpl w:val="FFFFFFFF"/>
    <w:lvl w:ilvl="0" w:tplc="4C76DC92">
      <w:start w:val="1"/>
      <w:numFmt w:val="bullet"/>
      <w:lvlText w:val=""/>
      <w:lvlJc w:val="left"/>
      <w:pPr>
        <w:ind w:left="720" w:hanging="360"/>
      </w:pPr>
      <w:rPr>
        <w:rFonts w:ascii="Symbol" w:hAnsi="Symbol" w:hint="default"/>
      </w:rPr>
    </w:lvl>
    <w:lvl w:ilvl="1" w:tplc="7E1EE86A">
      <w:start w:val="1"/>
      <w:numFmt w:val="bullet"/>
      <w:lvlText w:val="o"/>
      <w:lvlJc w:val="left"/>
      <w:pPr>
        <w:ind w:left="1440" w:hanging="360"/>
      </w:pPr>
      <w:rPr>
        <w:rFonts w:ascii="Courier New" w:hAnsi="Courier New" w:hint="default"/>
      </w:rPr>
    </w:lvl>
    <w:lvl w:ilvl="2" w:tplc="C13A6DA6">
      <w:start w:val="1"/>
      <w:numFmt w:val="bullet"/>
      <w:lvlText w:val=""/>
      <w:lvlJc w:val="left"/>
      <w:pPr>
        <w:ind w:left="2160" w:hanging="360"/>
      </w:pPr>
      <w:rPr>
        <w:rFonts w:ascii="Wingdings" w:hAnsi="Wingdings" w:hint="default"/>
      </w:rPr>
    </w:lvl>
    <w:lvl w:ilvl="3" w:tplc="FAB461DC">
      <w:start w:val="1"/>
      <w:numFmt w:val="bullet"/>
      <w:lvlText w:val=""/>
      <w:lvlJc w:val="left"/>
      <w:pPr>
        <w:ind w:left="2880" w:hanging="360"/>
      </w:pPr>
      <w:rPr>
        <w:rFonts w:ascii="Symbol" w:hAnsi="Symbol" w:hint="default"/>
      </w:rPr>
    </w:lvl>
    <w:lvl w:ilvl="4" w:tplc="B224C0C4">
      <w:start w:val="1"/>
      <w:numFmt w:val="bullet"/>
      <w:lvlText w:val="o"/>
      <w:lvlJc w:val="left"/>
      <w:pPr>
        <w:ind w:left="3600" w:hanging="360"/>
      </w:pPr>
      <w:rPr>
        <w:rFonts w:ascii="Courier New" w:hAnsi="Courier New" w:hint="default"/>
      </w:rPr>
    </w:lvl>
    <w:lvl w:ilvl="5" w:tplc="BCA82D2C">
      <w:start w:val="1"/>
      <w:numFmt w:val="bullet"/>
      <w:lvlText w:val=""/>
      <w:lvlJc w:val="left"/>
      <w:pPr>
        <w:ind w:left="4320" w:hanging="360"/>
      </w:pPr>
      <w:rPr>
        <w:rFonts w:ascii="Wingdings" w:hAnsi="Wingdings" w:hint="default"/>
      </w:rPr>
    </w:lvl>
    <w:lvl w:ilvl="6" w:tplc="5400F340">
      <w:start w:val="1"/>
      <w:numFmt w:val="bullet"/>
      <w:lvlText w:val=""/>
      <w:lvlJc w:val="left"/>
      <w:pPr>
        <w:ind w:left="5040" w:hanging="360"/>
      </w:pPr>
      <w:rPr>
        <w:rFonts w:ascii="Symbol" w:hAnsi="Symbol" w:hint="default"/>
      </w:rPr>
    </w:lvl>
    <w:lvl w:ilvl="7" w:tplc="7A64D3F4">
      <w:start w:val="1"/>
      <w:numFmt w:val="bullet"/>
      <w:lvlText w:val="o"/>
      <w:lvlJc w:val="left"/>
      <w:pPr>
        <w:ind w:left="5760" w:hanging="360"/>
      </w:pPr>
      <w:rPr>
        <w:rFonts w:ascii="Courier New" w:hAnsi="Courier New" w:hint="default"/>
      </w:rPr>
    </w:lvl>
    <w:lvl w:ilvl="8" w:tplc="C214ED72">
      <w:start w:val="1"/>
      <w:numFmt w:val="bullet"/>
      <w:lvlText w:val=""/>
      <w:lvlJc w:val="left"/>
      <w:pPr>
        <w:ind w:left="6480" w:hanging="360"/>
      </w:pPr>
      <w:rPr>
        <w:rFonts w:ascii="Wingdings" w:hAnsi="Wingdings" w:hint="default"/>
      </w:rPr>
    </w:lvl>
  </w:abstractNum>
  <w:abstractNum w:abstractNumId="35" w15:restartNumberingAfterBreak="0">
    <w:nsid w:val="3520C849"/>
    <w:multiLevelType w:val="hybridMultilevel"/>
    <w:tmpl w:val="7C38FDAE"/>
    <w:lvl w:ilvl="0" w:tplc="B6CE89E4">
      <w:start w:val="1"/>
      <w:numFmt w:val="bullet"/>
      <w:lvlText w:val=""/>
      <w:lvlJc w:val="left"/>
      <w:pPr>
        <w:ind w:left="1080" w:hanging="360"/>
      </w:pPr>
      <w:rPr>
        <w:rFonts w:ascii="Symbol" w:hAnsi="Symbol" w:hint="default"/>
      </w:rPr>
    </w:lvl>
    <w:lvl w:ilvl="1" w:tplc="7C7297DC">
      <w:start w:val="1"/>
      <w:numFmt w:val="bullet"/>
      <w:lvlText w:val="o"/>
      <w:lvlJc w:val="left"/>
      <w:pPr>
        <w:ind w:left="1800" w:hanging="360"/>
      </w:pPr>
      <w:rPr>
        <w:rFonts w:ascii="Courier New" w:hAnsi="Courier New" w:hint="default"/>
      </w:rPr>
    </w:lvl>
    <w:lvl w:ilvl="2" w:tplc="3874167C">
      <w:start w:val="1"/>
      <w:numFmt w:val="bullet"/>
      <w:lvlText w:val=""/>
      <w:lvlJc w:val="left"/>
      <w:pPr>
        <w:ind w:left="2520" w:hanging="360"/>
      </w:pPr>
      <w:rPr>
        <w:rFonts w:ascii="Wingdings" w:hAnsi="Wingdings" w:hint="default"/>
      </w:rPr>
    </w:lvl>
    <w:lvl w:ilvl="3" w:tplc="D194D172">
      <w:start w:val="1"/>
      <w:numFmt w:val="bullet"/>
      <w:lvlText w:val=""/>
      <w:lvlJc w:val="left"/>
      <w:pPr>
        <w:ind w:left="3240" w:hanging="360"/>
      </w:pPr>
      <w:rPr>
        <w:rFonts w:ascii="Symbol" w:hAnsi="Symbol" w:hint="default"/>
      </w:rPr>
    </w:lvl>
    <w:lvl w:ilvl="4" w:tplc="84F417C0">
      <w:start w:val="1"/>
      <w:numFmt w:val="bullet"/>
      <w:lvlText w:val="o"/>
      <w:lvlJc w:val="left"/>
      <w:pPr>
        <w:ind w:left="3960" w:hanging="360"/>
      </w:pPr>
      <w:rPr>
        <w:rFonts w:ascii="Courier New" w:hAnsi="Courier New" w:hint="default"/>
      </w:rPr>
    </w:lvl>
    <w:lvl w:ilvl="5" w:tplc="90F45688">
      <w:start w:val="1"/>
      <w:numFmt w:val="bullet"/>
      <w:lvlText w:val=""/>
      <w:lvlJc w:val="left"/>
      <w:pPr>
        <w:ind w:left="4680" w:hanging="360"/>
      </w:pPr>
      <w:rPr>
        <w:rFonts w:ascii="Wingdings" w:hAnsi="Wingdings" w:hint="default"/>
      </w:rPr>
    </w:lvl>
    <w:lvl w:ilvl="6" w:tplc="2808048C">
      <w:start w:val="1"/>
      <w:numFmt w:val="bullet"/>
      <w:lvlText w:val=""/>
      <w:lvlJc w:val="left"/>
      <w:pPr>
        <w:ind w:left="5400" w:hanging="360"/>
      </w:pPr>
      <w:rPr>
        <w:rFonts w:ascii="Symbol" w:hAnsi="Symbol" w:hint="default"/>
      </w:rPr>
    </w:lvl>
    <w:lvl w:ilvl="7" w:tplc="C08E9FB6">
      <w:start w:val="1"/>
      <w:numFmt w:val="bullet"/>
      <w:lvlText w:val="o"/>
      <w:lvlJc w:val="left"/>
      <w:pPr>
        <w:ind w:left="6120" w:hanging="360"/>
      </w:pPr>
      <w:rPr>
        <w:rFonts w:ascii="Courier New" w:hAnsi="Courier New" w:hint="default"/>
      </w:rPr>
    </w:lvl>
    <w:lvl w:ilvl="8" w:tplc="7DEAFB36">
      <w:start w:val="1"/>
      <w:numFmt w:val="bullet"/>
      <w:lvlText w:val=""/>
      <w:lvlJc w:val="left"/>
      <w:pPr>
        <w:ind w:left="6840" w:hanging="360"/>
      </w:pPr>
      <w:rPr>
        <w:rFonts w:ascii="Wingdings" w:hAnsi="Wingdings" w:hint="default"/>
      </w:rPr>
    </w:lvl>
  </w:abstractNum>
  <w:abstractNum w:abstractNumId="36" w15:restartNumberingAfterBreak="0">
    <w:nsid w:val="35754AE9"/>
    <w:multiLevelType w:val="hybridMultilevel"/>
    <w:tmpl w:val="FFFFFFFF"/>
    <w:lvl w:ilvl="0" w:tplc="447CBE78">
      <w:start w:val="1"/>
      <w:numFmt w:val="bullet"/>
      <w:lvlText w:val=""/>
      <w:lvlJc w:val="left"/>
      <w:pPr>
        <w:ind w:left="1080" w:hanging="360"/>
      </w:pPr>
      <w:rPr>
        <w:rFonts w:ascii="Symbol" w:hAnsi="Symbol" w:hint="default"/>
      </w:rPr>
    </w:lvl>
    <w:lvl w:ilvl="1" w:tplc="79CC0E70">
      <w:start w:val="1"/>
      <w:numFmt w:val="bullet"/>
      <w:lvlText w:val="o"/>
      <w:lvlJc w:val="left"/>
      <w:pPr>
        <w:ind w:left="1800" w:hanging="360"/>
      </w:pPr>
      <w:rPr>
        <w:rFonts w:ascii="Courier New" w:hAnsi="Courier New" w:hint="default"/>
      </w:rPr>
    </w:lvl>
    <w:lvl w:ilvl="2" w:tplc="32A671B8">
      <w:start w:val="1"/>
      <w:numFmt w:val="bullet"/>
      <w:lvlText w:val=""/>
      <w:lvlJc w:val="left"/>
      <w:pPr>
        <w:ind w:left="2520" w:hanging="360"/>
      </w:pPr>
      <w:rPr>
        <w:rFonts w:ascii="Wingdings" w:hAnsi="Wingdings" w:hint="default"/>
      </w:rPr>
    </w:lvl>
    <w:lvl w:ilvl="3" w:tplc="0F70953C">
      <w:start w:val="1"/>
      <w:numFmt w:val="bullet"/>
      <w:lvlText w:val=""/>
      <w:lvlJc w:val="left"/>
      <w:pPr>
        <w:ind w:left="3240" w:hanging="360"/>
      </w:pPr>
      <w:rPr>
        <w:rFonts w:ascii="Symbol" w:hAnsi="Symbol" w:hint="default"/>
      </w:rPr>
    </w:lvl>
    <w:lvl w:ilvl="4" w:tplc="9EFE1DF0">
      <w:start w:val="1"/>
      <w:numFmt w:val="bullet"/>
      <w:lvlText w:val="o"/>
      <w:lvlJc w:val="left"/>
      <w:pPr>
        <w:ind w:left="3960" w:hanging="360"/>
      </w:pPr>
      <w:rPr>
        <w:rFonts w:ascii="Courier New" w:hAnsi="Courier New" w:hint="default"/>
      </w:rPr>
    </w:lvl>
    <w:lvl w:ilvl="5" w:tplc="C70EFD5A">
      <w:start w:val="1"/>
      <w:numFmt w:val="bullet"/>
      <w:lvlText w:val=""/>
      <w:lvlJc w:val="left"/>
      <w:pPr>
        <w:ind w:left="4680" w:hanging="360"/>
      </w:pPr>
      <w:rPr>
        <w:rFonts w:ascii="Wingdings" w:hAnsi="Wingdings" w:hint="default"/>
      </w:rPr>
    </w:lvl>
    <w:lvl w:ilvl="6" w:tplc="1A14D482">
      <w:start w:val="1"/>
      <w:numFmt w:val="bullet"/>
      <w:lvlText w:val=""/>
      <w:lvlJc w:val="left"/>
      <w:pPr>
        <w:ind w:left="5400" w:hanging="360"/>
      </w:pPr>
      <w:rPr>
        <w:rFonts w:ascii="Symbol" w:hAnsi="Symbol" w:hint="default"/>
      </w:rPr>
    </w:lvl>
    <w:lvl w:ilvl="7" w:tplc="30CA147E">
      <w:start w:val="1"/>
      <w:numFmt w:val="bullet"/>
      <w:lvlText w:val="o"/>
      <w:lvlJc w:val="left"/>
      <w:pPr>
        <w:ind w:left="6120" w:hanging="360"/>
      </w:pPr>
      <w:rPr>
        <w:rFonts w:ascii="Courier New" w:hAnsi="Courier New" w:hint="default"/>
      </w:rPr>
    </w:lvl>
    <w:lvl w:ilvl="8" w:tplc="A1C821F6">
      <w:start w:val="1"/>
      <w:numFmt w:val="bullet"/>
      <w:lvlText w:val=""/>
      <w:lvlJc w:val="left"/>
      <w:pPr>
        <w:ind w:left="6840" w:hanging="360"/>
      </w:pPr>
      <w:rPr>
        <w:rFonts w:ascii="Wingdings" w:hAnsi="Wingdings" w:hint="default"/>
      </w:rPr>
    </w:lvl>
  </w:abstractNum>
  <w:abstractNum w:abstractNumId="37" w15:restartNumberingAfterBreak="0">
    <w:nsid w:val="35C75924"/>
    <w:multiLevelType w:val="multilevel"/>
    <w:tmpl w:val="0EAA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F16C99"/>
    <w:multiLevelType w:val="hybridMultilevel"/>
    <w:tmpl w:val="FFFFFFFF"/>
    <w:lvl w:ilvl="0" w:tplc="BB8EB706">
      <w:start w:val="1"/>
      <w:numFmt w:val="bullet"/>
      <w:lvlText w:val=""/>
      <w:lvlJc w:val="left"/>
      <w:pPr>
        <w:ind w:left="720" w:hanging="360"/>
      </w:pPr>
      <w:rPr>
        <w:rFonts w:ascii="Symbol" w:hAnsi="Symbol" w:hint="default"/>
      </w:rPr>
    </w:lvl>
    <w:lvl w:ilvl="1" w:tplc="05587D60">
      <w:start w:val="1"/>
      <w:numFmt w:val="bullet"/>
      <w:lvlText w:val="o"/>
      <w:lvlJc w:val="left"/>
      <w:pPr>
        <w:ind w:left="1440" w:hanging="360"/>
      </w:pPr>
      <w:rPr>
        <w:rFonts w:ascii="Courier New" w:hAnsi="Courier New" w:hint="default"/>
      </w:rPr>
    </w:lvl>
    <w:lvl w:ilvl="2" w:tplc="4B905DD8">
      <w:start w:val="1"/>
      <w:numFmt w:val="bullet"/>
      <w:lvlText w:val=""/>
      <w:lvlJc w:val="left"/>
      <w:pPr>
        <w:ind w:left="2160" w:hanging="360"/>
      </w:pPr>
      <w:rPr>
        <w:rFonts w:ascii="Wingdings" w:hAnsi="Wingdings" w:hint="default"/>
      </w:rPr>
    </w:lvl>
    <w:lvl w:ilvl="3" w:tplc="B60EE364">
      <w:start w:val="1"/>
      <w:numFmt w:val="bullet"/>
      <w:lvlText w:val=""/>
      <w:lvlJc w:val="left"/>
      <w:pPr>
        <w:ind w:left="2880" w:hanging="360"/>
      </w:pPr>
      <w:rPr>
        <w:rFonts w:ascii="Symbol" w:hAnsi="Symbol" w:hint="default"/>
      </w:rPr>
    </w:lvl>
    <w:lvl w:ilvl="4" w:tplc="2C4A8AF4">
      <w:start w:val="1"/>
      <w:numFmt w:val="bullet"/>
      <w:lvlText w:val="o"/>
      <w:lvlJc w:val="left"/>
      <w:pPr>
        <w:ind w:left="3600" w:hanging="360"/>
      </w:pPr>
      <w:rPr>
        <w:rFonts w:ascii="Courier New" w:hAnsi="Courier New" w:hint="default"/>
      </w:rPr>
    </w:lvl>
    <w:lvl w:ilvl="5" w:tplc="28A247C8">
      <w:start w:val="1"/>
      <w:numFmt w:val="bullet"/>
      <w:lvlText w:val=""/>
      <w:lvlJc w:val="left"/>
      <w:pPr>
        <w:ind w:left="4320" w:hanging="360"/>
      </w:pPr>
      <w:rPr>
        <w:rFonts w:ascii="Wingdings" w:hAnsi="Wingdings" w:hint="default"/>
      </w:rPr>
    </w:lvl>
    <w:lvl w:ilvl="6" w:tplc="238E4888">
      <w:start w:val="1"/>
      <w:numFmt w:val="bullet"/>
      <w:lvlText w:val=""/>
      <w:lvlJc w:val="left"/>
      <w:pPr>
        <w:ind w:left="5040" w:hanging="360"/>
      </w:pPr>
      <w:rPr>
        <w:rFonts w:ascii="Symbol" w:hAnsi="Symbol" w:hint="default"/>
      </w:rPr>
    </w:lvl>
    <w:lvl w:ilvl="7" w:tplc="E34A262A">
      <w:start w:val="1"/>
      <w:numFmt w:val="bullet"/>
      <w:lvlText w:val="o"/>
      <w:lvlJc w:val="left"/>
      <w:pPr>
        <w:ind w:left="5760" w:hanging="360"/>
      </w:pPr>
      <w:rPr>
        <w:rFonts w:ascii="Courier New" w:hAnsi="Courier New" w:hint="default"/>
      </w:rPr>
    </w:lvl>
    <w:lvl w:ilvl="8" w:tplc="73781C92">
      <w:start w:val="1"/>
      <w:numFmt w:val="bullet"/>
      <w:lvlText w:val=""/>
      <w:lvlJc w:val="left"/>
      <w:pPr>
        <w:ind w:left="6480" w:hanging="360"/>
      </w:pPr>
      <w:rPr>
        <w:rFonts w:ascii="Wingdings" w:hAnsi="Wingdings" w:hint="default"/>
      </w:rPr>
    </w:lvl>
  </w:abstractNum>
  <w:abstractNum w:abstractNumId="39" w15:restartNumberingAfterBreak="0">
    <w:nsid w:val="3807EC55"/>
    <w:multiLevelType w:val="hybridMultilevel"/>
    <w:tmpl w:val="FFFFFFFF"/>
    <w:lvl w:ilvl="0" w:tplc="49F4A302">
      <w:start w:val="1"/>
      <w:numFmt w:val="bullet"/>
      <w:lvlText w:val=""/>
      <w:lvlJc w:val="left"/>
      <w:pPr>
        <w:ind w:left="1080" w:hanging="360"/>
      </w:pPr>
      <w:rPr>
        <w:rFonts w:ascii="Symbol" w:hAnsi="Symbol" w:hint="default"/>
      </w:rPr>
    </w:lvl>
    <w:lvl w:ilvl="1" w:tplc="3042AD0E">
      <w:start w:val="1"/>
      <w:numFmt w:val="bullet"/>
      <w:lvlText w:val="o"/>
      <w:lvlJc w:val="left"/>
      <w:pPr>
        <w:ind w:left="1800" w:hanging="360"/>
      </w:pPr>
      <w:rPr>
        <w:rFonts w:ascii="Courier New" w:hAnsi="Courier New" w:hint="default"/>
      </w:rPr>
    </w:lvl>
    <w:lvl w:ilvl="2" w:tplc="986ABE7A">
      <w:start w:val="1"/>
      <w:numFmt w:val="bullet"/>
      <w:lvlText w:val=""/>
      <w:lvlJc w:val="left"/>
      <w:pPr>
        <w:ind w:left="2520" w:hanging="360"/>
      </w:pPr>
      <w:rPr>
        <w:rFonts w:ascii="Wingdings" w:hAnsi="Wingdings" w:hint="default"/>
      </w:rPr>
    </w:lvl>
    <w:lvl w:ilvl="3" w:tplc="CEB81D16">
      <w:start w:val="1"/>
      <w:numFmt w:val="bullet"/>
      <w:lvlText w:val=""/>
      <w:lvlJc w:val="left"/>
      <w:pPr>
        <w:ind w:left="3240" w:hanging="360"/>
      </w:pPr>
      <w:rPr>
        <w:rFonts w:ascii="Symbol" w:hAnsi="Symbol" w:hint="default"/>
      </w:rPr>
    </w:lvl>
    <w:lvl w:ilvl="4" w:tplc="5C64EA44">
      <w:start w:val="1"/>
      <w:numFmt w:val="bullet"/>
      <w:lvlText w:val="o"/>
      <w:lvlJc w:val="left"/>
      <w:pPr>
        <w:ind w:left="3960" w:hanging="360"/>
      </w:pPr>
      <w:rPr>
        <w:rFonts w:ascii="Courier New" w:hAnsi="Courier New" w:hint="default"/>
      </w:rPr>
    </w:lvl>
    <w:lvl w:ilvl="5" w:tplc="D8003458">
      <w:start w:val="1"/>
      <w:numFmt w:val="bullet"/>
      <w:lvlText w:val=""/>
      <w:lvlJc w:val="left"/>
      <w:pPr>
        <w:ind w:left="4680" w:hanging="360"/>
      </w:pPr>
      <w:rPr>
        <w:rFonts w:ascii="Wingdings" w:hAnsi="Wingdings" w:hint="default"/>
      </w:rPr>
    </w:lvl>
    <w:lvl w:ilvl="6" w:tplc="709437E0">
      <w:start w:val="1"/>
      <w:numFmt w:val="bullet"/>
      <w:lvlText w:val=""/>
      <w:lvlJc w:val="left"/>
      <w:pPr>
        <w:ind w:left="5400" w:hanging="360"/>
      </w:pPr>
      <w:rPr>
        <w:rFonts w:ascii="Symbol" w:hAnsi="Symbol" w:hint="default"/>
      </w:rPr>
    </w:lvl>
    <w:lvl w:ilvl="7" w:tplc="DF00AAEC">
      <w:start w:val="1"/>
      <w:numFmt w:val="bullet"/>
      <w:lvlText w:val="o"/>
      <w:lvlJc w:val="left"/>
      <w:pPr>
        <w:ind w:left="6120" w:hanging="360"/>
      </w:pPr>
      <w:rPr>
        <w:rFonts w:ascii="Courier New" w:hAnsi="Courier New" w:hint="default"/>
      </w:rPr>
    </w:lvl>
    <w:lvl w:ilvl="8" w:tplc="B164C4A8">
      <w:start w:val="1"/>
      <w:numFmt w:val="bullet"/>
      <w:lvlText w:val=""/>
      <w:lvlJc w:val="left"/>
      <w:pPr>
        <w:ind w:left="6840" w:hanging="360"/>
      </w:pPr>
      <w:rPr>
        <w:rFonts w:ascii="Wingdings" w:hAnsi="Wingdings" w:hint="default"/>
      </w:rPr>
    </w:lvl>
  </w:abstractNum>
  <w:abstractNum w:abstractNumId="40" w15:restartNumberingAfterBreak="0">
    <w:nsid w:val="385F4615"/>
    <w:multiLevelType w:val="hybridMultilevel"/>
    <w:tmpl w:val="FFFFFFFF"/>
    <w:lvl w:ilvl="0" w:tplc="B430077E">
      <w:start w:val="1"/>
      <w:numFmt w:val="bullet"/>
      <w:lvlText w:val=""/>
      <w:lvlJc w:val="left"/>
      <w:pPr>
        <w:ind w:left="1080" w:hanging="360"/>
      </w:pPr>
      <w:rPr>
        <w:rFonts w:ascii="Symbol" w:hAnsi="Symbol" w:hint="default"/>
      </w:rPr>
    </w:lvl>
    <w:lvl w:ilvl="1" w:tplc="B6DEE576">
      <w:start w:val="1"/>
      <w:numFmt w:val="bullet"/>
      <w:lvlText w:val="o"/>
      <w:lvlJc w:val="left"/>
      <w:pPr>
        <w:ind w:left="1800" w:hanging="360"/>
      </w:pPr>
      <w:rPr>
        <w:rFonts w:ascii="Courier New" w:hAnsi="Courier New" w:hint="default"/>
      </w:rPr>
    </w:lvl>
    <w:lvl w:ilvl="2" w:tplc="7ADCB370">
      <w:start w:val="1"/>
      <w:numFmt w:val="bullet"/>
      <w:lvlText w:val=""/>
      <w:lvlJc w:val="left"/>
      <w:pPr>
        <w:ind w:left="2520" w:hanging="360"/>
      </w:pPr>
      <w:rPr>
        <w:rFonts w:ascii="Wingdings" w:hAnsi="Wingdings" w:hint="default"/>
      </w:rPr>
    </w:lvl>
    <w:lvl w:ilvl="3" w:tplc="4EE638D2">
      <w:start w:val="1"/>
      <w:numFmt w:val="bullet"/>
      <w:lvlText w:val=""/>
      <w:lvlJc w:val="left"/>
      <w:pPr>
        <w:ind w:left="3240" w:hanging="360"/>
      </w:pPr>
      <w:rPr>
        <w:rFonts w:ascii="Symbol" w:hAnsi="Symbol" w:hint="default"/>
      </w:rPr>
    </w:lvl>
    <w:lvl w:ilvl="4" w:tplc="3A620E58">
      <w:start w:val="1"/>
      <w:numFmt w:val="bullet"/>
      <w:lvlText w:val="o"/>
      <w:lvlJc w:val="left"/>
      <w:pPr>
        <w:ind w:left="3960" w:hanging="360"/>
      </w:pPr>
      <w:rPr>
        <w:rFonts w:ascii="Courier New" w:hAnsi="Courier New" w:hint="default"/>
      </w:rPr>
    </w:lvl>
    <w:lvl w:ilvl="5" w:tplc="A0DEDC00">
      <w:start w:val="1"/>
      <w:numFmt w:val="bullet"/>
      <w:lvlText w:val=""/>
      <w:lvlJc w:val="left"/>
      <w:pPr>
        <w:ind w:left="4680" w:hanging="360"/>
      </w:pPr>
      <w:rPr>
        <w:rFonts w:ascii="Wingdings" w:hAnsi="Wingdings" w:hint="default"/>
      </w:rPr>
    </w:lvl>
    <w:lvl w:ilvl="6" w:tplc="884ADF44">
      <w:start w:val="1"/>
      <w:numFmt w:val="bullet"/>
      <w:lvlText w:val=""/>
      <w:lvlJc w:val="left"/>
      <w:pPr>
        <w:ind w:left="5400" w:hanging="360"/>
      </w:pPr>
      <w:rPr>
        <w:rFonts w:ascii="Symbol" w:hAnsi="Symbol" w:hint="default"/>
      </w:rPr>
    </w:lvl>
    <w:lvl w:ilvl="7" w:tplc="B7E43D52">
      <w:start w:val="1"/>
      <w:numFmt w:val="bullet"/>
      <w:lvlText w:val="o"/>
      <w:lvlJc w:val="left"/>
      <w:pPr>
        <w:ind w:left="6120" w:hanging="360"/>
      </w:pPr>
      <w:rPr>
        <w:rFonts w:ascii="Courier New" w:hAnsi="Courier New" w:hint="default"/>
      </w:rPr>
    </w:lvl>
    <w:lvl w:ilvl="8" w:tplc="06D2EEF8">
      <w:start w:val="1"/>
      <w:numFmt w:val="bullet"/>
      <w:lvlText w:val=""/>
      <w:lvlJc w:val="left"/>
      <w:pPr>
        <w:ind w:left="6840" w:hanging="360"/>
      </w:pPr>
      <w:rPr>
        <w:rFonts w:ascii="Wingdings" w:hAnsi="Wingdings" w:hint="default"/>
      </w:rPr>
    </w:lvl>
  </w:abstractNum>
  <w:abstractNum w:abstractNumId="41" w15:restartNumberingAfterBreak="0">
    <w:nsid w:val="39BAADB5"/>
    <w:multiLevelType w:val="hybridMultilevel"/>
    <w:tmpl w:val="940E7F62"/>
    <w:lvl w:ilvl="0" w:tplc="69CAD99C">
      <w:start w:val="1"/>
      <w:numFmt w:val="bullet"/>
      <w:lvlText w:val=""/>
      <w:lvlJc w:val="left"/>
      <w:pPr>
        <w:ind w:left="720" w:hanging="360"/>
      </w:pPr>
      <w:rPr>
        <w:rFonts w:ascii="Symbol" w:hAnsi="Symbol" w:hint="default"/>
      </w:rPr>
    </w:lvl>
    <w:lvl w:ilvl="1" w:tplc="C2C239BC">
      <w:start w:val="1"/>
      <w:numFmt w:val="bullet"/>
      <w:lvlText w:val="o"/>
      <w:lvlJc w:val="left"/>
      <w:pPr>
        <w:ind w:left="1440" w:hanging="360"/>
      </w:pPr>
      <w:rPr>
        <w:rFonts w:ascii="Courier New" w:hAnsi="Courier New" w:hint="default"/>
      </w:rPr>
    </w:lvl>
    <w:lvl w:ilvl="2" w:tplc="7384F7AE">
      <w:start w:val="1"/>
      <w:numFmt w:val="bullet"/>
      <w:lvlText w:val=""/>
      <w:lvlJc w:val="left"/>
      <w:pPr>
        <w:ind w:left="2160" w:hanging="360"/>
      </w:pPr>
      <w:rPr>
        <w:rFonts w:ascii="Wingdings" w:hAnsi="Wingdings" w:hint="default"/>
      </w:rPr>
    </w:lvl>
    <w:lvl w:ilvl="3" w:tplc="952AD494">
      <w:start w:val="1"/>
      <w:numFmt w:val="bullet"/>
      <w:lvlText w:val=""/>
      <w:lvlJc w:val="left"/>
      <w:pPr>
        <w:ind w:left="2880" w:hanging="360"/>
      </w:pPr>
      <w:rPr>
        <w:rFonts w:ascii="Symbol" w:hAnsi="Symbol" w:hint="default"/>
      </w:rPr>
    </w:lvl>
    <w:lvl w:ilvl="4" w:tplc="C24ECA56">
      <w:start w:val="1"/>
      <w:numFmt w:val="bullet"/>
      <w:lvlText w:val="o"/>
      <w:lvlJc w:val="left"/>
      <w:pPr>
        <w:ind w:left="3600" w:hanging="360"/>
      </w:pPr>
      <w:rPr>
        <w:rFonts w:ascii="Courier New" w:hAnsi="Courier New" w:hint="default"/>
      </w:rPr>
    </w:lvl>
    <w:lvl w:ilvl="5" w:tplc="D9FE5DE6">
      <w:start w:val="1"/>
      <w:numFmt w:val="bullet"/>
      <w:lvlText w:val=""/>
      <w:lvlJc w:val="left"/>
      <w:pPr>
        <w:ind w:left="4320" w:hanging="360"/>
      </w:pPr>
      <w:rPr>
        <w:rFonts w:ascii="Wingdings" w:hAnsi="Wingdings" w:hint="default"/>
      </w:rPr>
    </w:lvl>
    <w:lvl w:ilvl="6" w:tplc="A178EC0E">
      <w:start w:val="1"/>
      <w:numFmt w:val="bullet"/>
      <w:lvlText w:val=""/>
      <w:lvlJc w:val="left"/>
      <w:pPr>
        <w:ind w:left="5040" w:hanging="360"/>
      </w:pPr>
      <w:rPr>
        <w:rFonts w:ascii="Symbol" w:hAnsi="Symbol" w:hint="default"/>
      </w:rPr>
    </w:lvl>
    <w:lvl w:ilvl="7" w:tplc="6D3E44F4">
      <w:start w:val="1"/>
      <w:numFmt w:val="bullet"/>
      <w:lvlText w:val="o"/>
      <w:lvlJc w:val="left"/>
      <w:pPr>
        <w:ind w:left="5760" w:hanging="360"/>
      </w:pPr>
      <w:rPr>
        <w:rFonts w:ascii="Courier New" w:hAnsi="Courier New" w:hint="default"/>
      </w:rPr>
    </w:lvl>
    <w:lvl w:ilvl="8" w:tplc="C1685486">
      <w:start w:val="1"/>
      <w:numFmt w:val="bullet"/>
      <w:lvlText w:val=""/>
      <w:lvlJc w:val="left"/>
      <w:pPr>
        <w:ind w:left="6480" w:hanging="360"/>
      </w:pPr>
      <w:rPr>
        <w:rFonts w:ascii="Wingdings" w:hAnsi="Wingdings" w:hint="default"/>
      </w:rPr>
    </w:lvl>
  </w:abstractNum>
  <w:abstractNum w:abstractNumId="42" w15:restartNumberingAfterBreak="0">
    <w:nsid w:val="3D27399E"/>
    <w:multiLevelType w:val="hybridMultilevel"/>
    <w:tmpl w:val="FFFFFFFF"/>
    <w:lvl w:ilvl="0" w:tplc="15D010C0">
      <w:start w:val="1"/>
      <w:numFmt w:val="bullet"/>
      <w:lvlText w:val=""/>
      <w:lvlJc w:val="left"/>
      <w:pPr>
        <w:ind w:left="720" w:hanging="360"/>
      </w:pPr>
      <w:rPr>
        <w:rFonts w:ascii="Symbol" w:hAnsi="Symbol" w:hint="default"/>
      </w:rPr>
    </w:lvl>
    <w:lvl w:ilvl="1" w:tplc="028E7DB4">
      <w:start w:val="1"/>
      <w:numFmt w:val="bullet"/>
      <w:lvlText w:val="o"/>
      <w:lvlJc w:val="left"/>
      <w:pPr>
        <w:ind w:left="1440" w:hanging="360"/>
      </w:pPr>
      <w:rPr>
        <w:rFonts w:ascii="Courier New" w:hAnsi="Courier New" w:hint="default"/>
      </w:rPr>
    </w:lvl>
    <w:lvl w:ilvl="2" w:tplc="D188E14E">
      <w:start w:val="1"/>
      <w:numFmt w:val="bullet"/>
      <w:lvlText w:val=""/>
      <w:lvlJc w:val="left"/>
      <w:pPr>
        <w:ind w:left="2160" w:hanging="360"/>
      </w:pPr>
      <w:rPr>
        <w:rFonts w:ascii="Wingdings" w:hAnsi="Wingdings" w:hint="default"/>
      </w:rPr>
    </w:lvl>
    <w:lvl w:ilvl="3" w:tplc="EC90F736">
      <w:start w:val="1"/>
      <w:numFmt w:val="bullet"/>
      <w:lvlText w:val=""/>
      <w:lvlJc w:val="left"/>
      <w:pPr>
        <w:ind w:left="2880" w:hanging="360"/>
      </w:pPr>
      <w:rPr>
        <w:rFonts w:ascii="Symbol" w:hAnsi="Symbol" w:hint="default"/>
      </w:rPr>
    </w:lvl>
    <w:lvl w:ilvl="4" w:tplc="8FB22E7A">
      <w:start w:val="1"/>
      <w:numFmt w:val="bullet"/>
      <w:lvlText w:val="o"/>
      <w:lvlJc w:val="left"/>
      <w:pPr>
        <w:ind w:left="3600" w:hanging="360"/>
      </w:pPr>
      <w:rPr>
        <w:rFonts w:ascii="Courier New" w:hAnsi="Courier New" w:hint="default"/>
      </w:rPr>
    </w:lvl>
    <w:lvl w:ilvl="5" w:tplc="622ED402">
      <w:start w:val="1"/>
      <w:numFmt w:val="bullet"/>
      <w:lvlText w:val=""/>
      <w:lvlJc w:val="left"/>
      <w:pPr>
        <w:ind w:left="4320" w:hanging="360"/>
      </w:pPr>
      <w:rPr>
        <w:rFonts w:ascii="Wingdings" w:hAnsi="Wingdings" w:hint="default"/>
      </w:rPr>
    </w:lvl>
    <w:lvl w:ilvl="6" w:tplc="CA721C2C">
      <w:start w:val="1"/>
      <w:numFmt w:val="bullet"/>
      <w:lvlText w:val=""/>
      <w:lvlJc w:val="left"/>
      <w:pPr>
        <w:ind w:left="5040" w:hanging="360"/>
      </w:pPr>
      <w:rPr>
        <w:rFonts w:ascii="Symbol" w:hAnsi="Symbol" w:hint="default"/>
      </w:rPr>
    </w:lvl>
    <w:lvl w:ilvl="7" w:tplc="2124D0AE">
      <w:start w:val="1"/>
      <w:numFmt w:val="bullet"/>
      <w:lvlText w:val="o"/>
      <w:lvlJc w:val="left"/>
      <w:pPr>
        <w:ind w:left="5760" w:hanging="360"/>
      </w:pPr>
      <w:rPr>
        <w:rFonts w:ascii="Courier New" w:hAnsi="Courier New" w:hint="default"/>
      </w:rPr>
    </w:lvl>
    <w:lvl w:ilvl="8" w:tplc="5CF81924">
      <w:start w:val="1"/>
      <w:numFmt w:val="bullet"/>
      <w:lvlText w:val=""/>
      <w:lvlJc w:val="left"/>
      <w:pPr>
        <w:ind w:left="6480" w:hanging="360"/>
      </w:pPr>
      <w:rPr>
        <w:rFonts w:ascii="Wingdings" w:hAnsi="Wingdings" w:hint="default"/>
      </w:rPr>
    </w:lvl>
  </w:abstractNum>
  <w:abstractNum w:abstractNumId="43" w15:restartNumberingAfterBreak="0">
    <w:nsid w:val="3D2FCFE9"/>
    <w:multiLevelType w:val="hybridMultilevel"/>
    <w:tmpl w:val="FFFFFFFF"/>
    <w:lvl w:ilvl="0" w:tplc="49BE74E8">
      <w:start w:val="1"/>
      <w:numFmt w:val="bullet"/>
      <w:lvlText w:val=""/>
      <w:lvlJc w:val="left"/>
      <w:pPr>
        <w:ind w:left="1080" w:hanging="360"/>
      </w:pPr>
      <w:rPr>
        <w:rFonts w:ascii="Symbol" w:hAnsi="Symbol" w:hint="default"/>
      </w:rPr>
    </w:lvl>
    <w:lvl w:ilvl="1" w:tplc="426450D8">
      <w:start w:val="1"/>
      <w:numFmt w:val="bullet"/>
      <w:lvlText w:val="o"/>
      <w:lvlJc w:val="left"/>
      <w:pPr>
        <w:ind w:left="1800" w:hanging="360"/>
      </w:pPr>
      <w:rPr>
        <w:rFonts w:ascii="Courier New" w:hAnsi="Courier New" w:hint="default"/>
      </w:rPr>
    </w:lvl>
    <w:lvl w:ilvl="2" w:tplc="C5A6113C">
      <w:start w:val="1"/>
      <w:numFmt w:val="bullet"/>
      <w:lvlText w:val=""/>
      <w:lvlJc w:val="left"/>
      <w:pPr>
        <w:ind w:left="2520" w:hanging="360"/>
      </w:pPr>
      <w:rPr>
        <w:rFonts w:ascii="Wingdings" w:hAnsi="Wingdings" w:hint="default"/>
      </w:rPr>
    </w:lvl>
    <w:lvl w:ilvl="3" w:tplc="A37C47C2">
      <w:start w:val="1"/>
      <w:numFmt w:val="bullet"/>
      <w:lvlText w:val=""/>
      <w:lvlJc w:val="left"/>
      <w:pPr>
        <w:ind w:left="3240" w:hanging="360"/>
      </w:pPr>
      <w:rPr>
        <w:rFonts w:ascii="Symbol" w:hAnsi="Symbol" w:hint="default"/>
      </w:rPr>
    </w:lvl>
    <w:lvl w:ilvl="4" w:tplc="44969F70">
      <w:start w:val="1"/>
      <w:numFmt w:val="bullet"/>
      <w:lvlText w:val="o"/>
      <w:lvlJc w:val="left"/>
      <w:pPr>
        <w:ind w:left="3960" w:hanging="360"/>
      </w:pPr>
      <w:rPr>
        <w:rFonts w:ascii="Courier New" w:hAnsi="Courier New" w:hint="default"/>
      </w:rPr>
    </w:lvl>
    <w:lvl w:ilvl="5" w:tplc="17C05F16">
      <w:start w:val="1"/>
      <w:numFmt w:val="bullet"/>
      <w:lvlText w:val=""/>
      <w:lvlJc w:val="left"/>
      <w:pPr>
        <w:ind w:left="4680" w:hanging="360"/>
      </w:pPr>
      <w:rPr>
        <w:rFonts w:ascii="Wingdings" w:hAnsi="Wingdings" w:hint="default"/>
      </w:rPr>
    </w:lvl>
    <w:lvl w:ilvl="6" w:tplc="55BA4176">
      <w:start w:val="1"/>
      <w:numFmt w:val="bullet"/>
      <w:lvlText w:val=""/>
      <w:lvlJc w:val="left"/>
      <w:pPr>
        <w:ind w:left="5400" w:hanging="360"/>
      </w:pPr>
      <w:rPr>
        <w:rFonts w:ascii="Symbol" w:hAnsi="Symbol" w:hint="default"/>
      </w:rPr>
    </w:lvl>
    <w:lvl w:ilvl="7" w:tplc="A32A07FC">
      <w:start w:val="1"/>
      <w:numFmt w:val="bullet"/>
      <w:lvlText w:val="o"/>
      <w:lvlJc w:val="left"/>
      <w:pPr>
        <w:ind w:left="6120" w:hanging="360"/>
      </w:pPr>
      <w:rPr>
        <w:rFonts w:ascii="Courier New" w:hAnsi="Courier New" w:hint="default"/>
      </w:rPr>
    </w:lvl>
    <w:lvl w:ilvl="8" w:tplc="9D00B984">
      <w:start w:val="1"/>
      <w:numFmt w:val="bullet"/>
      <w:lvlText w:val=""/>
      <w:lvlJc w:val="left"/>
      <w:pPr>
        <w:ind w:left="6840" w:hanging="360"/>
      </w:pPr>
      <w:rPr>
        <w:rFonts w:ascii="Wingdings" w:hAnsi="Wingdings" w:hint="default"/>
      </w:rPr>
    </w:lvl>
  </w:abstractNum>
  <w:abstractNum w:abstractNumId="44" w15:restartNumberingAfterBreak="0">
    <w:nsid w:val="3D49210E"/>
    <w:multiLevelType w:val="hybridMultilevel"/>
    <w:tmpl w:val="FFFFFFFF"/>
    <w:lvl w:ilvl="0" w:tplc="2D4E602C">
      <w:start w:val="1"/>
      <w:numFmt w:val="bullet"/>
      <w:lvlText w:val=""/>
      <w:lvlJc w:val="left"/>
      <w:pPr>
        <w:ind w:left="1080" w:hanging="360"/>
      </w:pPr>
      <w:rPr>
        <w:rFonts w:ascii="Symbol" w:hAnsi="Symbol" w:hint="default"/>
      </w:rPr>
    </w:lvl>
    <w:lvl w:ilvl="1" w:tplc="EED88622">
      <w:start w:val="1"/>
      <w:numFmt w:val="bullet"/>
      <w:lvlText w:val="o"/>
      <w:lvlJc w:val="left"/>
      <w:pPr>
        <w:ind w:left="1800" w:hanging="360"/>
      </w:pPr>
      <w:rPr>
        <w:rFonts w:ascii="Courier New" w:hAnsi="Courier New" w:hint="default"/>
      </w:rPr>
    </w:lvl>
    <w:lvl w:ilvl="2" w:tplc="2744B30C">
      <w:start w:val="1"/>
      <w:numFmt w:val="bullet"/>
      <w:lvlText w:val=""/>
      <w:lvlJc w:val="left"/>
      <w:pPr>
        <w:ind w:left="2520" w:hanging="360"/>
      </w:pPr>
      <w:rPr>
        <w:rFonts w:ascii="Wingdings" w:hAnsi="Wingdings" w:hint="default"/>
      </w:rPr>
    </w:lvl>
    <w:lvl w:ilvl="3" w:tplc="75AEFF7E">
      <w:start w:val="1"/>
      <w:numFmt w:val="bullet"/>
      <w:lvlText w:val=""/>
      <w:lvlJc w:val="left"/>
      <w:pPr>
        <w:ind w:left="3240" w:hanging="360"/>
      </w:pPr>
      <w:rPr>
        <w:rFonts w:ascii="Symbol" w:hAnsi="Symbol" w:hint="default"/>
      </w:rPr>
    </w:lvl>
    <w:lvl w:ilvl="4" w:tplc="3BB6FD96">
      <w:start w:val="1"/>
      <w:numFmt w:val="bullet"/>
      <w:lvlText w:val="o"/>
      <w:lvlJc w:val="left"/>
      <w:pPr>
        <w:ind w:left="3960" w:hanging="360"/>
      </w:pPr>
      <w:rPr>
        <w:rFonts w:ascii="Courier New" w:hAnsi="Courier New" w:hint="default"/>
      </w:rPr>
    </w:lvl>
    <w:lvl w:ilvl="5" w:tplc="FE2C89DC">
      <w:start w:val="1"/>
      <w:numFmt w:val="bullet"/>
      <w:lvlText w:val=""/>
      <w:lvlJc w:val="left"/>
      <w:pPr>
        <w:ind w:left="4680" w:hanging="360"/>
      </w:pPr>
      <w:rPr>
        <w:rFonts w:ascii="Wingdings" w:hAnsi="Wingdings" w:hint="default"/>
      </w:rPr>
    </w:lvl>
    <w:lvl w:ilvl="6" w:tplc="495A7488">
      <w:start w:val="1"/>
      <w:numFmt w:val="bullet"/>
      <w:lvlText w:val=""/>
      <w:lvlJc w:val="left"/>
      <w:pPr>
        <w:ind w:left="5400" w:hanging="360"/>
      </w:pPr>
      <w:rPr>
        <w:rFonts w:ascii="Symbol" w:hAnsi="Symbol" w:hint="default"/>
      </w:rPr>
    </w:lvl>
    <w:lvl w:ilvl="7" w:tplc="0818E6F2">
      <w:start w:val="1"/>
      <w:numFmt w:val="bullet"/>
      <w:lvlText w:val="o"/>
      <w:lvlJc w:val="left"/>
      <w:pPr>
        <w:ind w:left="6120" w:hanging="360"/>
      </w:pPr>
      <w:rPr>
        <w:rFonts w:ascii="Courier New" w:hAnsi="Courier New" w:hint="default"/>
      </w:rPr>
    </w:lvl>
    <w:lvl w:ilvl="8" w:tplc="6F707A74">
      <w:start w:val="1"/>
      <w:numFmt w:val="bullet"/>
      <w:lvlText w:val=""/>
      <w:lvlJc w:val="left"/>
      <w:pPr>
        <w:ind w:left="6840" w:hanging="360"/>
      </w:pPr>
      <w:rPr>
        <w:rFonts w:ascii="Wingdings" w:hAnsi="Wingdings" w:hint="default"/>
      </w:rPr>
    </w:lvl>
  </w:abstractNum>
  <w:abstractNum w:abstractNumId="45" w15:restartNumberingAfterBreak="0">
    <w:nsid w:val="3D72BA9A"/>
    <w:multiLevelType w:val="hybridMultilevel"/>
    <w:tmpl w:val="9D58C2A4"/>
    <w:lvl w:ilvl="0" w:tplc="807A69B0">
      <w:start w:val="1"/>
      <w:numFmt w:val="bullet"/>
      <w:lvlText w:val=""/>
      <w:lvlJc w:val="left"/>
      <w:pPr>
        <w:ind w:left="1080" w:hanging="360"/>
      </w:pPr>
      <w:rPr>
        <w:rFonts w:ascii="Symbol" w:hAnsi="Symbol" w:hint="default"/>
      </w:rPr>
    </w:lvl>
    <w:lvl w:ilvl="1" w:tplc="F4E6B31E">
      <w:start w:val="1"/>
      <w:numFmt w:val="bullet"/>
      <w:lvlText w:val="o"/>
      <w:lvlJc w:val="left"/>
      <w:pPr>
        <w:ind w:left="1800" w:hanging="360"/>
      </w:pPr>
      <w:rPr>
        <w:rFonts w:ascii="Courier New" w:hAnsi="Courier New" w:hint="default"/>
      </w:rPr>
    </w:lvl>
    <w:lvl w:ilvl="2" w:tplc="3E58138E">
      <w:start w:val="1"/>
      <w:numFmt w:val="bullet"/>
      <w:lvlText w:val=""/>
      <w:lvlJc w:val="left"/>
      <w:pPr>
        <w:ind w:left="2520" w:hanging="360"/>
      </w:pPr>
      <w:rPr>
        <w:rFonts w:ascii="Wingdings" w:hAnsi="Wingdings" w:hint="default"/>
      </w:rPr>
    </w:lvl>
    <w:lvl w:ilvl="3" w:tplc="9BD26270">
      <w:start w:val="1"/>
      <w:numFmt w:val="bullet"/>
      <w:lvlText w:val=""/>
      <w:lvlJc w:val="left"/>
      <w:pPr>
        <w:ind w:left="3240" w:hanging="360"/>
      </w:pPr>
      <w:rPr>
        <w:rFonts w:ascii="Symbol" w:hAnsi="Symbol" w:hint="default"/>
      </w:rPr>
    </w:lvl>
    <w:lvl w:ilvl="4" w:tplc="F7F880B6">
      <w:start w:val="1"/>
      <w:numFmt w:val="bullet"/>
      <w:lvlText w:val="o"/>
      <w:lvlJc w:val="left"/>
      <w:pPr>
        <w:ind w:left="3960" w:hanging="360"/>
      </w:pPr>
      <w:rPr>
        <w:rFonts w:ascii="Courier New" w:hAnsi="Courier New" w:hint="default"/>
      </w:rPr>
    </w:lvl>
    <w:lvl w:ilvl="5" w:tplc="24BEFC2C">
      <w:start w:val="1"/>
      <w:numFmt w:val="bullet"/>
      <w:lvlText w:val=""/>
      <w:lvlJc w:val="left"/>
      <w:pPr>
        <w:ind w:left="4680" w:hanging="360"/>
      </w:pPr>
      <w:rPr>
        <w:rFonts w:ascii="Wingdings" w:hAnsi="Wingdings" w:hint="default"/>
      </w:rPr>
    </w:lvl>
    <w:lvl w:ilvl="6" w:tplc="ADD69E58">
      <w:start w:val="1"/>
      <w:numFmt w:val="bullet"/>
      <w:lvlText w:val=""/>
      <w:lvlJc w:val="left"/>
      <w:pPr>
        <w:ind w:left="5400" w:hanging="360"/>
      </w:pPr>
      <w:rPr>
        <w:rFonts w:ascii="Symbol" w:hAnsi="Symbol" w:hint="default"/>
      </w:rPr>
    </w:lvl>
    <w:lvl w:ilvl="7" w:tplc="352E8A92">
      <w:start w:val="1"/>
      <w:numFmt w:val="bullet"/>
      <w:lvlText w:val="o"/>
      <w:lvlJc w:val="left"/>
      <w:pPr>
        <w:ind w:left="6120" w:hanging="360"/>
      </w:pPr>
      <w:rPr>
        <w:rFonts w:ascii="Courier New" w:hAnsi="Courier New" w:hint="default"/>
      </w:rPr>
    </w:lvl>
    <w:lvl w:ilvl="8" w:tplc="A426F876">
      <w:start w:val="1"/>
      <w:numFmt w:val="bullet"/>
      <w:lvlText w:val=""/>
      <w:lvlJc w:val="left"/>
      <w:pPr>
        <w:ind w:left="6840" w:hanging="360"/>
      </w:pPr>
      <w:rPr>
        <w:rFonts w:ascii="Wingdings" w:hAnsi="Wingdings" w:hint="default"/>
      </w:rPr>
    </w:lvl>
  </w:abstractNum>
  <w:abstractNum w:abstractNumId="46" w15:restartNumberingAfterBreak="0">
    <w:nsid w:val="3D99471B"/>
    <w:multiLevelType w:val="multilevel"/>
    <w:tmpl w:val="153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D60BCB"/>
    <w:multiLevelType w:val="hybridMultilevel"/>
    <w:tmpl w:val="0596C62E"/>
    <w:lvl w:ilvl="0" w:tplc="781074EA">
      <w:start w:val="1"/>
      <w:numFmt w:val="bullet"/>
      <w:lvlText w:val=""/>
      <w:lvlJc w:val="left"/>
      <w:pPr>
        <w:ind w:left="1080" w:hanging="360"/>
      </w:pPr>
      <w:rPr>
        <w:rFonts w:ascii="Symbol" w:hAnsi="Symbol" w:hint="default"/>
      </w:rPr>
    </w:lvl>
    <w:lvl w:ilvl="1" w:tplc="B36252CE">
      <w:start w:val="1"/>
      <w:numFmt w:val="bullet"/>
      <w:lvlText w:val="o"/>
      <w:lvlJc w:val="left"/>
      <w:pPr>
        <w:ind w:left="1800" w:hanging="360"/>
      </w:pPr>
      <w:rPr>
        <w:rFonts w:ascii="Courier New" w:hAnsi="Courier New" w:hint="default"/>
      </w:rPr>
    </w:lvl>
    <w:lvl w:ilvl="2" w:tplc="22B4AA86">
      <w:start w:val="1"/>
      <w:numFmt w:val="bullet"/>
      <w:lvlText w:val=""/>
      <w:lvlJc w:val="left"/>
      <w:pPr>
        <w:ind w:left="2520" w:hanging="360"/>
      </w:pPr>
      <w:rPr>
        <w:rFonts w:ascii="Wingdings" w:hAnsi="Wingdings" w:hint="default"/>
      </w:rPr>
    </w:lvl>
    <w:lvl w:ilvl="3" w:tplc="601EFCF0">
      <w:start w:val="1"/>
      <w:numFmt w:val="bullet"/>
      <w:lvlText w:val=""/>
      <w:lvlJc w:val="left"/>
      <w:pPr>
        <w:ind w:left="3240" w:hanging="360"/>
      </w:pPr>
      <w:rPr>
        <w:rFonts w:ascii="Symbol" w:hAnsi="Symbol" w:hint="default"/>
      </w:rPr>
    </w:lvl>
    <w:lvl w:ilvl="4" w:tplc="1F86B7B0">
      <w:start w:val="1"/>
      <w:numFmt w:val="bullet"/>
      <w:lvlText w:val="o"/>
      <w:lvlJc w:val="left"/>
      <w:pPr>
        <w:ind w:left="3960" w:hanging="360"/>
      </w:pPr>
      <w:rPr>
        <w:rFonts w:ascii="Courier New" w:hAnsi="Courier New" w:hint="default"/>
      </w:rPr>
    </w:lvl>
    <w:lvl w:ilvl="5" w:tplc="747053BA">
      <w:start w:val="1"/>
      <w:numFmt w:val="bullet"/>
      <w:lvlText w:val=""/>
      <w:lvlJc w:val="left"/>
      <w:pPr>
        <w:ind w:left="4680" w:hanging="360"/>
      </w:pPr>
      <w:rPr>
        <w:rFonts w:ascii="Wingdings" w:hAnsi="Wingdings" w:hint="default"/>
      </w:rPr>
    </w:lvl>
    <w:lvl w:ilvl="6" w:tplc="79EE16C8">
      <w:start w:val="1"/>
      <w:numFmt w:val="bullet"/>
      <w:lvlText w:val=""/>
      <w:lvlJc w:val="left"/>
      <w:pPr>
        <w:ind w:left="5400" w:hanging="360"/>
      </w:pPr>
      <w:rPr>
        <w:rFonts w:ascii="Symbol" w:hAnsi="Symbol" w:hint="default"/>
      </w:rPr>
    </w:lvl>
    <w:lvl w:ilvl="7" w:tplc="5274BAEA">
      <w:start w:val="1"/>
      <w:numFmt w:val="bullet"/>
      <w:lvlText w:val="o"/>
      <w:lvlJc w:val="left"/>
      <w:pPr>
        <w:ind w:left="6120" w:hanging="360"/>
      </w:pPr>
      <w:rPr>
        <w:rFonts w:ascii="Courier New" w:hAnsi="Courier New" w:hint="default"/>
      </w:rPr>
    </w:lvl>
    <w:lvl w:ilvl="8" w:tplc="3E0A8BF0">
      <w:start w:val="1"/>
      <w:numFmt w:val="bullet"/>
      <w:lvlText w:val=""/>
      <w:lvlJc w:val="left"/>
      <w:pPr>
        <w:ind w:left="6840" w:hanging="360"/>
      </w:pPr>
      <w:rPr>
        <w:rFonts w:ascii="Wingdings" w:hAnsi="Wingdings" w:hint="default"/>
      </w:rPr>
    </w:lvl>
  </w:abstractNum>
  <w:abstractNum w:abstractNumId="48" w15:restartNumberingAfterBreak="0">
    <w:nsid w:val="3FEC148A"/>
    <w:multiLevelType w:val="multilevel"/>
    <w:tmpl w:val="648A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07C039"/>
    <w:multiLevelType w:val="hybridMultilevel"/>
    <w:tmpl w:val="FFFFFFFF"/>
    <w:lvl w:ilvl="0" w:tplc="3790088C">
      <w:start w:val="1"/>
      <w:numFmt w:val="bullet"/>
      <w:lvlText w:val=""/>
      <w:lvlJc w:val="left"/>
      <w:pPr>
        <w:ind w:left="720" w:hanging="360"/>
      </w:pPr>
      <w:rPr>
        <w:rFonts w:ascii="Symbol" w:hAnsi="Symbol" w:hint="default"/>
      </w:rPr>
    </w:lvl>
    <w:lvl w:ilvl="1" w:tplc="3C2A8E0A">
      <w:start w:val="1"/>
      <w:numFmt w:val="bullet"/>
      <w:lvlText w:val="o"/>
      <w:lvlJc w:val="left"/>
      <w:pPr>
        <w:ind w:left="1440" w:hanging="360"/>
      </w:pPr>
      <w:rPr>
        <w:rFonts w:ascii="Courier New" w:hAnsi="Courier New" w:hint="default"/>
      </w:rPr>
    </w:lvl>
    <w:lvl w:ilvl="2" w:tplc="947492D8">
      <w:start w:val="1"/>
      <w:numFmt w:val="bullet"/>
      <w:lvlText w:val=""/>
      <w:lvlJc w:val="left"/>
      <w:pPr>
        <w:ind w:left="2160" w:hanging="360"/>
      </w:pPr>
      <w:rPr>
        <w:rFonts w:ascii="Wingdings" w:hAnsi="Wingdings" w:hint="default"/>
      </w:rPr>
    </w:lvl>
    <w:lvl w:ilvl="3" w:tplc="D3E475CA">
      <w:start w:val="1"/>
      <w:numFmt w:val="bullet"/>
      <w:lvlText w:val=""/>
      <w:lvlJc w:val="left"/>
      <w:pPr>
        <w:ind w:left="2880" w:hanging="360"/>
      </w:pPr>
      <w:rPr>
        <w:rFonts w:ascii="Symbol" w:hAnsi="Symbol" w:hint="default"/>
      </w:rPr>
    </w:lvl>
    <w:lvl w:ilvl="4" w:tplc="3D928936">
      <w:start w:val="1"/>
      <w:numFmt w:val="bullet"/>
      <w:lvlText w:val="o"/>
      <w:lvlJc w:val="left"/>
      <w:pPr>
        <w:ind w:left="3600" w:hanging="360"/>
      </w:pPr>
      <w:rPr>
        <w:rFonts w:ascii="Courier New" w:hAnsi="Courier New" w:hint="default"/>
      </w:rPr>
    </w:lvl>
    <w:lvl w:ilvl="5" w:tplc="65586550">
      <w:start w:val="1"/>
      <w:numFmt w:val="bullet"/>
      <w:lvlText w:val=""/>
      <w:lvlJc w:val="left"/>
      <w:pPr>
        <w:ind w:left="4320" w:hanging="360"/>
      </w:pPr>
      <w:rPr>
        <w:rFonts w:ascii="Wingdings" w:hAnsi="Wingdings" w:hint="default"/>
      </w:rPr>
    </w:lvl>
    <w:lvl w:ilvl="6" w:tplc="2578CCF0">
      <w:start w:val="1"/>
      <w:numFmt w:val="bullet"/>
      <w:lvlText w:val=""/>
      <w:lvlJc w:val="left"/>
      <w:pPr>
        <w:ind w:left="5040" w:hanging="360"/>
      </w:pPr>
      <w:rPr>
        <w:rFonts w:ascii="Symbol" w:hAnsi="Symbol" w:hint="default"/>
      </w:rPr>
    </w:lvl>
    <w:lvl w:ilvl="7" w:tplc="919A6C60">
      <w:start w:val="1"/>
      <w:numFmt w:val="bullet"/>
      <w:lvlText w:val="o"/>
      <w:lvlJc w:val="left"/>
      <w:pPr>
        <w:ind w:left="5760" w:hanging="360"/>
      </w:pPr>
      <w:rPr>
        <w:rFonts w:ascii="Courier New" w:hAnsi="Courier New" w:hint="default"/>
      </w:rPr>
    </w:lvl>
    <w:lvl w:ilvl="8" w:tplc="1142947C">
      <w:start w:val="1"/>
      <w:numFmt w:val="bullet"/>
      <w:lvlText w:val=""/>
      <w:lvlJc w:val="left"/>
      <w:pPr>
        <w:ind w:left="6480" w:hanging="360"/>
      </w:pPr>
      <w:rPr>
        <w:rFonts w:ascii="Wingdings" w:hAnsi="Wingdings" w:hint="default"/>
      </w:rPr>
    </w:lvl>
  </w:abstractNum>
  <w:abstractNum w:abstractNumId="50" w15:restartNumberingAfterBreak="0">
    <w:nsid w:val="41100172"/>
    <w:multiLevelType w:val="hybridMultilevel"/>
    <w:tmpl w:val="4F08393A"/>
    <w:lvl w:ilvl="0" w:tplc="C9E4D7FC">
      <w:start w:val="1"/>
      <w:numFmt w:val="bullet"/>
      <w:lvlText w:val=""/>
      <w:lvlJc w:val="left"/>
      <w:pPr>
        <w:ind w:left="1080" w:hanging="360"/>
      </w:pPr>
      <w:rPr>
        <w:rFonts w:ascii="Symbol" w:hAnsi="Symbol" w:hint="default"/>
      </w:rPr>
    </w:lvl>
    <w:lvl w:ilvl="1" w:tplc="9CA00C0C">
      <w:start w:val="1"/>
      <w:numFmt w:val="bullet"/>
      <w:lvlText w:val="o"/>
      <w:lvlJc w:val="left"/>
      <w:pPr>
        <w:ind w:left="1800" w:hanging="360"/>
      </w:pPr>
      <w:rPr>
        <w:rFonts w:ascii="Courier New" w:hAnsi="Courier New" w:hint="default"/>
      </w:rPr>
    </w:lvl>
    <w:lvl w:ilvl="2" w:tplc="8BA25E18">
      <w:start w:val="1"/>
      <w:numFmt w:val="bullet"/>
      <w:lvlText w:val=""/>
      <w:lvlJc w:val="left"/>
      <w:pPr>
        <w:ind w:left="2520" w:hanging="360"/>
      </w:pPr>
      <w:rPr>
        <w:rFonts w:ascii="Wingdings" w:hAnsi="Wingdings" w:hint="default"/>
      </w:rPr>
    </w:lvl>
    <w:lvl w:ilvl="3" w:tplc="34200AFA">
      <w:start w:val="1"/>
      <w:numFmt w:val="bullet"/>
      <w:lvlText w:val=""/>
      <w:lvlJc w:val="left"/>
      <w:pPr>
        <w:ind w:left="3240" w:hanging="360"/>
      </w:pPr>
      <w:rPr>
        <w:rFonts w:ascii="Symbol" w:hAnsi="Symbol" w:hint="default"/>
      </w:rPr>
    </w:lvl>
    <w:lvl w:ilvl="4" w:tplc="94B6B312">
      <w:start w:val="1"/>
      <w:numFmt w:val="bullet"/>
      <w:lvlText w:val="o"/>
      <w:lvlJc w:val="left"/>
      <w:pPr>
        <w:ind w:left="3960" w:hanging="360"/>
      </w:pPr>
      <w:rPr>
        <w:rFonts w:ascii="Courier New" w:hAnsi="Courier New" w:hint="default"/>
      </w:rPr>
    </w:lvl>
    <w:lvl w:ilvl="5" w:tplc="56489A10">
      <w:start w:val="1"/>
      <w:numFmt w:val="bullet"/>
      <w:lvlText w:val=""/>
      <w:lvlJc w:val="left"/>
      <w:pPr>
        <w:ind w:left="4680" w:hanging="360"/>
      </w:pPr>
      <w:rPr>
        <w:rFonts w:ascii="Wingdings" w:hAnsi="Wingdings" w:hint="default"/>
      </w:rPr>
    </w:lvl>
    <w:lvl w:ilvl="6" w:tplc="CAFCD3F0">
      <w:start w:val="1"/>
      <w:numFmt w:val="bullet"/>
      <w:lvlText w:val=""/>
      <w:lvlJc w:val="left"/>
      <w:pPr>
        <w:ind w:left="5400" w:hanging="360"/>
      </w:pPr>
      <w:rPr>
        <w:rFonts w:ascii="Symbol" w:hAnsi="Symbol" w:hint="default"/>
      </w:rPr>
    </w:lvl>
    <w:lvl w:ilvl="7" w:tplc="1B5E2400">
      <w:start w:val="1"/>
      <w:numFmt w:val="bullet"/>
      <w:lvlText w:val="o"/>
      <w:lvlJc w:val="left"/>
      <w:pPr>
        <w:ind w:left="6120" w:hanging="360"/>
      </w:pPr>
      <w:rPr>
        <w:rFonts w:ascii="Courier New" w:hAnsi="Courier New" w:hint="default"/>
      </w:rPr>
    </w:lvl>
    <w:lvl w:ilvl="8" w:tplc="58566BB4">
      <w:start w:val="1"/>
      <w:numFmt w:val="bullet"/>
      <w:lvlText w:val=""/>
      <w:lvlJc w:val="left"/>
      <w:pPr>
        <w:ind w:left="6840" w:hanging="360"/>
      </w:pPr>
      <w:rPr>
        <w:rFonts w:ascii="Wingdings" w:hAnsi="Wingdings" w:hint="default"/>
      </w:rPr>
    </w:lvl>
  </w:abstractNum>
  <w:abstractNum w:abstractNumId="51" w15:restartNumberingAfterBreak="0">
    <w:nsid w:val="413B28AC"/>
    <w:multiLevelType w:val="hybridMultilevel"/>
    <w:tmpl w:val="D94266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5981B28"/>
    <w:multiLevelType w:val="hybridMultilevel"/>
    <w:tmpl w:val="FFFFFFFF"/>
    <w:lvl w:ilvl="0" w:tplc="1B82C88E">
      <w:start w:val="1"/>
      <w:numFmt w:val="bullet"/>
      <w:lvlText w:val=""/>
      <w:lvlJc w:val="left"/>
      <w:pPr>
        <w:ind w:left="1080" w:hanging="360"/>
      </w:pPr>
      <w:rPr>
        <w:rFonts w:ascii="Symbol" w:hAnsi="Symbol" w:hint="default"/>
      </w:rPr>
    </w:lvl>
    <w:lvl w:ilvl="1" w:tplc="6F881A74">
      <w:start w:val="1"/>
      <w:numFmt w:val="bullet"/>
      <w:lvlText w:val="o"/>
      <w:lvlJc w:val="left"/>
      <w:pPr>
        <w:ind w:left="1800" w:hanging="360"/>
      </w:pPr>
      <w:rPr>
        <w:rFonts w:ascii="Courier New" w:hAnsi="Courier New" w:hint="default"/>
      </w:rPr>
    </w:lvl>
    <w:lvl w:ilvl="2" w:tplc="348E8656">
      <w:start w:val="1"/>
      <w:numFmt w:val="bullet"/>
      <w:lvlText w:val=""/>
      <w:lvlJc w:val="left"/>
      <w:pPr>
        <w:ind w:left="2520" w:hanging="360"/>
      </w:pPr>
      <w:rPr>
        <w:rFonts w:ascii="Wingdings" w:hAnsi="Wingdings" w:hint="default"/>
      </w:rPr>
    </w:lvl>
    <w:lvl w:ilvl="3" w:tplc="FAF2D6B6">
      <w:start w:val="1"/>
      <w:numFmt w:val="bullet"/>
      <w:lvlText w:val=""/>
      <w:lvlJc w:val="left"/>
      <w:pPr>
        <w:ind w:left="3240" w:hanging="360"/>
      </w:pPr>
      <w:rPr>
        <w:rFonts w:ascii="Symbol" w:hAnsi="Symbol" w:hint="default"/>
      </w:rPr>
    </w:lvl>
    <w:lvl w:ilvl="4" w:tplc="80B2BD80">
      <w:start w:val="1"/>
      <w:numFmt w:val="bullet"/>
      <w:lvlText w:val="o"/>
      <w:lvlJc w:val="left"/>
      <w:pPr>
        <w:ind w:left="3960" w:hanging="360"/>
      </w:pPr>
      <w:rPr>
        <w:rFonts w:ascii="Courier New" w:hAnsi="Courier New" w:hint="default"/>
      </w:rPr>
    </w:lvl>
    <w:lvl w:ilvl="5" w:tplc="89BEB624">
      <w:start w:val="1"/>
      <w:numFmt w:val="bullet"/>
      <w:lvlText w:val=""/>
      <w:lvlJc w:val="left"/>
      <w:pPr>
        <w:ind w:left="4680" w:hanging="360"/>
      </w:pPr>
      <w:rPr>
        <w:rFonts w:ascii="Wingdings" w:hAnsi="Wingdings" w:hint="default"/>
      </w:rPr>
    </w:lvl>
    <w:lvl w:ilvl="6" w:tplc="276E27A6">
      <w:start w:val="1"/>
      <w:numFmt w:val="bullet"/>
      <w:lvlText w:val=""/>
      <w:lvlJc w:val="left"/>
      <w:pPr>
        <w:ind w:left="5400" w:hanging="360"/>
      </w:pPr>
      <w:rPr>
        <w:rFonts w:ascii="Symbol" w:hAnsi="Symbol" w:hint="default"/>
      </w:rPr>
    </w:lvl>
    <w:lvl w:ilvl="7" w:tplc="7FDA6E38">
      <w:start w:val="1"/>
      <w:numFmt w:val="bullet"/>
      <w:lvlText w:val="o"/>
      <w:lvlJc w:val="left"/>
      <w:pPr>
        <w:ind w:left="6120" w:hanging="360"/>
      </w:pPr>
      <w:rPr>
        <w:rFonts w:ascii="Courier New" w:hAnsi="Courier New" w:hint="default"/>
      </w:rPr>
    </w:lvl>
    <w:lvl w:ilvl="8" w:tplc="EE607E9E">
      <w:start w:val="1"/>
      <w:numFmt w:val="bullet"/>
      <w:lvlText w:val=""/>
      <w:lvlJc w:val="left"/>
      <w:pPr>
        <w:ind w:left="6840" w:hanging="360"/>
      </w:pPr>
      <w:rPr>
        <w:rFonts w:ascii="Wingdings" w:hAnsi="Wingdings" w:hint="default"/>
      </w:rPr>
    </w:lvl>
  </w:abstractNum>
  <w:abstractNum w:abstractNumId="53" w15:restartNumberingAfterBreak="0">
    <w:nsid w:val="48753B45"/>
    <w:multiLevelType w:val="hybridMultilevel"/>
    <w:tmpl w:val="FFFFFFFF"/>
    <w:lvl w:ilvl="0" w:tplc="DDA23CBE">
      <w:start w:val="1"/>
      <w:numFmt w:val="bullet"/>
      <w:lvlText w:val=""/>
      <w:lvlJc w:val="left"/>
      <w:pPr>
        <w:ind w:left="720" w:hanging="360"/>
      </w:pPr>
      <w:rPr>
        <w:rFonts w:ascii="Symbol" w:hAnsi="Symbol" w:hint="default"/>
      </w:rPr>
    </w:lvl>
    <w:lvl w:ilvl="1" w:tplc="D122A85A">
      <w:start w:val="1"/>
      <w:numFmt w:val="bullet"/>
      <w:lvlText w:val="o"/>
      <w:lvlJc w:val="left"/>
      <w:pPr>
        <w:ind w:left="1440" w:hanging="360"/>
      </w:pPr>
      <w:rPr>
        <w:rFonts w:ascii="Courier New" w:hAnsi="Courier New" w:hint="default"/>
      </w:rPr>
    </w:lvl>
    <w:lvl w:ilvl="2" w:tplc="EF02C258">
      <w:start w:val="1"/>
      <w:numFmt w:val="bullet"/>
      <w:lvlText w:val=""/>
      <w:lvlJc w:val="left"/>
      <w:pPr>
        <w:ind w:left="2160" w:hanging="360"/>
      </w:pPr>
      <w:rPr>
        <w:rFonts w:ascii="Wingdings" w:hAnsi="Wingdings" w:hint="default"/>
      </w:rPr>
    </w:lvl>
    <w:lvl w:ilvl="3" w:tplc="34121B24">
      <w:start w:val="1"/>
      <w:numFmt w:val="bullet"/>
      <w:lvlText w:val=""/>
      <w:lvlJc w:val="left"/>
      <w:pPr>
        <w:ind w:left="2880" w:hanging="360"/>
      </w:pPr>
      <w:rPr>
        <w:rFonts w:ascii="Symbol" w:hAnsi="Symbol" w:hint="default"/>
      </w:rPr>
    </w:lvl>
    <w:lvl w:ilvl="4" w:tplc="8C564EFC">
      <w:start w:val="1"/>
      <w:numFmt w:val="bullet"/>
      <w:lvlText w:val="o"/>
      <w:lvlJc w:val="left"/>
      <w:pPr>
        <w:ind w:left="3600" w:hanging="360"/>
      </w:pPr>
      <w:rPr>
        <w:rFonts w:ascii="Courier New" w:hAnsi="Courier New" w:hint="default"/>
      </w:rPr>
    </w:lvl>
    <w:lvl w:ilvl="5" w:tplc="8C9E0FC0">
      <w:start w:val="1"/>
      <w:numFmt w:val="bullet"/>
      <w:lvlText w:val=""/>
      <w:lvlJc w:val="left"/>
      <w:pPr>
        <w:ind w:left="4320" w:hanging="360"/>
      </w:pPr>
      <w:rPr>
        <w:rFonts w:ascii="Wingdings" w:hAnsi="Wingdings" w:hint="default"/>
      </w:rPr>
    </w:lvl>
    <w:lvl w:ilvl="6" w:tplc="799A6AEE">
      <w:start w:val="1"/>
      <w:numFmt w:val="bullet"/>
      <w:lvlText w:val=""/>
      <w:lvlJc w:val="left"/>
      <w:pPr>
        <w:ind w:left="5040" w:hanging="360"/>
      </w:pPr>
      <w:rPr>
        <w:rFonts w:ascii="Symbol" w:hAnsi="Symbol" w:hint="default"/>
      </w:rPr>
    </w:lvl>
    <w:lvl w:ilvl="7" w:tplc="CE6CB996">
      <w:start w:val="1"/>
      <w:numFmt w:val="bullet"/>
      <w:lvlText w:val="o"/>
      <w:lvlJc w:val="left"/>
      <w:pPr>
        <w:ind w:left="5760" w:hanging="360"/>
      </w:pPr>
      <w:rPr>
        <w:rFonts w:ascii="Courier New" w:hAnsi="Courier New" w:hint="default"/>
      </w:rPr>
    </w:lvl>
    <w:lvl w:ilvl="8" w:tplc="403A5654">
      <w:start w:val="1"/>
      <w:numFmt w:val="bullet"/>
      <w:lvlText w:val=""/>
      <w:lvlJc w:val="left"/>
      <w:pPr>
        <w:ind w:left="6480" w:hanging="360"/>
      </w:pPr>
      <w:rPr>
        <w:rFonts w:ascii="Wingdings" w:hAnsi="Wingdings" w:hint="default"/>
      </w:rPr>
    </w:lvl>
  </w:abstractNum>
  <w:abstractNum w:abstractNumId="54" w15:restartNumberingAfterBreak="0">
    <w:nsid w:val="49027C98"/>
    <w:multiLevelType w:val="hybridMultilevel"/>
    <w:tmpl w:val="FFFFFFFF"/>
    <w:lvl w:ilvl="0" w:tplc="41FCC260">
      <w:start w:val="1"/>
      <w:numFmt w:val="bullet"/>
      <w:lvlText w:val=""/>
      <w:lvlJc w:val="left"/>
      <w:pPr>
        <w:ind w:left="720" w:hanging="360"/>
      </w:pPr>
      <w:rPr>
        <w:rFonts w:ascii="Symbol" w:hAnsi="Symbol" w:hint="default"/>
      </w:rPr>
    </w:lvl>
    <w:lvl w:ilvl="1" w:tplc="839A3240">
      <w:start w:val="1"/>
      <w:numFmt w:val="bullet"/>
      <w:lvlText w:val="o"/>
      <w:lvlJc w:val="left"/>
      <w:pPr>
        <w:ind w:left="1440" w:hanging="360"/>
      </w:pPr>
      <w:rPr>
        <w:rFonts w:ascii="Courier New" w:hAnsi="Courier New" w:hint="default"/>
      </w:rPr>
    </w:lvl>
    <w:lvl w:ilvl="2" w:tplc="11425354">
      <w:start w:val="1"/>
      <w:numFmt w:val="bullet"/>
      <w:lvlText w:val=""/>
      <w:lvlJc w:val="left"/>
      <w:pPr>
        <w:ind w:left="2160" w:hanging="360"/>
      </w:pPr>
      <w:rPr>
        <w:rFonts w:ascii="Wingdings" w:hAnsi="Wingdings" w:hint="default"/>
      </w:rPr>
    </w:lvl>
    <w:lvl w:ilvl="3" w:tplc="4EA80BEC">
      <w:start w:val="1"/>
      <w:numFmt w:val="bullet"/>
      <w:lvlText w:val=""/>
      <w:lvlJc w:val="left"/>
      <w:pPr>
        <w:ind w:left="2880" w:hanging="360"/>
      </w:pPr>
      <w:rPr>
        <w:rFonts w:ascii="Symbol" w:hAnsi="Symbol" w:hint="default"/>
      </w:rPr>
    </w:lvl>
    <w:lvl w:ilvl="4" w:tplc="CA9A27A2">
      <w:start w:val="1"/>
      <w:numFmt w:val="bullet"/>
      <w:lvlText w:val="o"/>
      <w:lvlJc w:val="left"/>
      <w:pPr>
        <w:ind w:left="3600" w:hanging="360"/>
      </w:pPr>
      <w:rPr>
        <w:rFonts w:ascii="Courier New" w:hAnsi="Courier New" w:hint="default"/>
      </w:rPr>
    </w:lvl>
    <w:lvl w:ilvl="5" w:tplc="C8CAA824">
      <w:start w:val="1"/>
      <w:numFmt w:val="bullet"/>
      <w:lvlText w:val=""/>
      <w:lvlJc w:val="left"/>
      <w:pPr>
        <w:ind w:left="4320" w:hanging="360"/>
      </w:pPr>
      <w:rPr>
        <w:rFonts w:ascii="Wingdings" w:hAnsi="Wingdings" w:hint="default"/>
      </w:rPr>
    </w:lvl>
    <w:lvl w:ilvl="6" w:tplc="DE46A6DC">
      <w:start w:val="1"/>
      <w:numFmt w:val="bullet"/>
      <w:lvlText w:val=""/>
      <w:lvlJc w:val="left"/>
      <w:pPr>
        <w:ind w:left="5040" w:hanging="360"/>
      </w:pPr>
      <w:rPr>
        <w:rFonts w:ascii="Symbol" w:hAnsi="Symbol" w:hint="default"/>
      </w:rPr>
    </w:lvl>
    <w:lvl w:ilvl="7" w:tplc="B150EA98">
      <w:start w:val="1"/>
      <w:numFmt w:val="bullet"/>
      <w:lvlText w:val="o"/>
      <w:lvlJc w:val="left"/>
      <w:pPr>
        <w:ind w:left="5760" w:hanging="360"/>
      </w:pPr>
      <w:rPr>
        <w:rFonts w:ascii="Courier New" w:hAnsi="Courier New" w:hint="default"/>
      </w:rPr>
    </w:lvl>
    <w:lvl w:ilvl="8" w:tplc="5BBA6BA0">
      <w:start w:val="1"/>
      <w:numFmt w:val="bullet"/>
      <w:lvlText w:val=""/>
      <w:lvlJc w:val="left"/>
      <w:pPr>
        <w:ind w:left="6480" w:hanging="360"/>
      </w:pPr>
      <w:rPr>
        <w:rFonts w:ascii="Wingdings" w:hAnsi="Wingdings" w:hint="default"/>
      </w:rPr>
    </w:lvl>
  </w:abstractNum>
  <w:abstractNum w:abstractNumId="55" w15:restartNumberingAfterBreak="0">
    <w:nsid w:val="49FF074D"/>
    <w:multiLevelType w:val="hybridMultilevel"/>
    <w:tmpl w:val="FFFFFFFF"/>
    <w:lvl w:ilvl="0" w:tplc="31A04BFC">
      <w:start w:val="1"/>
      <w:numFmt w:val="bullet"/>
      <w:lvlText w:val=""/>
      <w:lvlJc w:val="left"/>
      <w:pPr>
        <w:ind w:left="1068" w:hanging="360"/>
      </w:pPr>
      <w:rPr>
        <w:rFonts w:ascii="Symbol" w:hAnsi="Symbol" w:hint="default"/>
      </w:rPr>
    </w:lvl>
    <w:lvl w:ilvl="1" w:tplc="87E83AC8">
      <w:start w:val="1"/>
      <w:numFmt w:val="bullet"/>
      <w:lvlText w:val="o"/>
      <w:lvlJc w:val="left"/>
      <w:pPr>
        <w:ind w:left="1788" w:hanging="360"/>
      </w:pPr>
      <w:rPr>
        <w:rFonts w:ascii="Courier New" w:hAnsi="Courier New" w:hint="default"/>
      </w:rPr>
    </w:lvl>
    <w:lvl w:ilvl="2" w:tplc="88CC8B72">
      <w:start w:val="1"/>
      <w:numFmt w:val="bullet"/>
      <w:lvlText w:val=""/>
      <w:lvlJc w:val="left"/>
      <w:pPr>
        <w:ind w:left="2508" w:hanging="360"/>
      </w:pPr>
      <w:rPr>
        <w:rFonts w:ascii="Wingdings" w:hAnsi="Wingdings" w:hint="default"/>
      </w:rPr>
    </w:lvl>
    <w:lvl w:ilvl="3" w:tplc="FCF60D26">
      <w:start w:val="1"/>
      <w:numFmt w:val="bullet"/>
      <w:lvlText w:val=""/>
      <w:lvlJc w:val="left"/>
      <w:pPr>
        <w:ind w:left="3228" w:hanging="360"/>
      </w:pPr>
      <w:rPr>
        <w:rFonts w:ascii="Symbol" w:hAnsi="Symbol" w:hint="default"/>
      </w:rPr>
    </w:lvl>
    <w:lvl w:ilvl="4" w:tplc="D24AED90">
      <w:start w:val="1"/>
      <w:numFmt w:val="bullet"/>
      <w:lvlText w:val="o"/>
      <w:lvlJc w:val="left"/>
      <w:pPr>
        <w:ind w:left="3948" w:hanging="360"/>
      </w:pPr>
      <w:rPr>
        <w:rFonts w:ascii="Courier New" w:hAnsi="Courier New" w:hint="default"/>
      </w:rPr>
    </w:lvl>
    <w:lvl w:ilvl="5" w:tplc="61E630A6">
      <w:start w:val="1"/>
      <w:numFmt w:val="bullet"/>
      <w:lvlText w:val=""/>
      <w:lvlJc w:val="left"/>
      <w:pPr>
        <w:ind w:left="4668" w:hanging="360"/>
      </w:pPr>
      <w:rPr>
        <w:rFonts w:ascii="Wingdings" w:hAnsi="Wingdings" w:hint="default"/>
      </w:rPr>
    </w:lvl>
    <w:lvl w:ilvl="6" w:tplc="CD524B66">
      <w:start w:val="1"/>
      <w:numFmt w:val="bullet"/>
      <w:lvlText w:val=""/>
      <w:lvlJc w:val="left"/>
      <w:pPr>
        <w:ind w:left="5388" w:hanging="360"/>
      </w:pPr>
      <w:rPr>
        <w:rFonts w:ascii="Symbol" w:hAnsi="Symbol" w:hint="default"/>
      </w:rPr>
    </w:lvl>
    <w:lvl w:ilvl="7" w:tplc="F9664436">
      <w:start w:val="1"/>
      <w:numFmt w:val="bullet"/>
      <w:lvlText w:val="o"/>
      <w:lvlJc w:val="left"/>
      <w:pPr>
        <w:ind w:left="6108" w:hanging="360"/>
      </w:pPr>
      <w:rPr>
        <w:rFonts w:ascii="Courier New" w:hAnsi="Courier New" w:hint="default"/>
      </w:rPr>
    </w:lvl>
    <w:lvl w:ilvl="8" w:tplc="5EE28668">
      <w:start w:val="1"/>
      <w:numFmt w:val="bullet"/>
      <w:lvlText w:val=""/>
      <w:lvlJc w:val="left"/>
      <w:pPr>
        <w:ind w:left="6828" w:hanging="360"/>
      </w:pPr>
      <w:rPr>
        <w:rFonts w:ascii="Wingdings" w:hAnsi="Wingdings" w:hint="default"/>
      </w:rPr>
    </w:lvl>
  </w:abstractNum>
  <w:abstractNum w:abstractNumId="56" w15:restartNumberingAfterBreak="0">
    <w:nsid w:val="4A67F49C"/>
    <w:multiLevelType w:val="hybridMultilevel"/>
    <w:tmpl w:val="61DCC6AC"/>
    <w:lvl w:ilvl="0" w:tplc="5E4641D0">
      <w:start w:val="1"/>
      <w:numFmt w:val="bullet"/>
      <w:lvlText w:val=""/>
      <w:lvlJc w:val="left"/>
      <w:pPr>
        <w:ind w:left="1080" w:hanging="360"/>
      </w:pPr>
      <w:rPr>
        <w:rFonts w:ascii="Symbol" w:hAnsi="Symbol" w:hint="default"/>
      </w:rPr>
    </w:lvl>
    <w:lvl w:ilvl="1" w:tplc="19C603E2">
      <w:start w:val="1"/>
      <w:numFmt w:val="bullet"/>
      <w:lvlText w:val="o"/>
      <w:lvlJc w:val="left"/>
      <w:pPr>
        <w:ind w:left="1800" w:hanging="360"/>
      </w:pPr>
      <w:rPr>
        <w:rFonts w:ascii="Courier New" w:hAnsi="Courier New" w:hint="default"/>
      </w:rPr>
    </w:lvl>
    <w:lvl w:ilvl="2" w:tplc="512C8786">
      <w:start w:val="1"/>
      <w:numFmt w:val="bullet"/>
      <w:lvlText w:val=""/>
      <w:lvlJc w:val="left"/>
      <w:pPr>
        <w:ind w:left="2520" w:hanging="360"/>
      </w:pPr>
      <w:rPr>
        <w:rFonts w:ascii="Wingdings" w:hAnsi="Wingdings" w:hint="default"/>
      </w:rPr>
    </w:lvl>
    <w:lvl w:ilvl="3" w:tplc="8A08BC08">
      <w:start w:val="1"/>
      <w:numFmt w:val="bullet"/>
      <w:lvlText w:val=""/>
      <w:lvlJc w:val="left"/>
      <w:pPr>
        <w:ind w:left="3240" w:hanging="360"/>
      </w:pPr>
      <w:rPr>
        <w:rFonts w:ascii="Symbol" w:hAnsi="Symbol" w:hint="default"/>
      </w:rPr>
    </w:lvl>
    <w:lvl w:ilvl="4" w:tplc="2C2CEB92">
      <w:start w:val="1"/>
      <w:numFmt w:val="bullet"/>
      <w:lvlText w:val="o"/>
      <w:lvlJc w:val="left"/>
      <w:pPr>
        <w:ind w:left="3960" w:hanging="360"/>
      </w:pPr>
      <w:rPr>
        <w:rFonts w:ascii="Courier New" w:hAnsi="Courier New" w:hint="default"/>
      </w:rPr>
    </w:lvl>
    <w:lvl w:ilvl="5" w:tplc="E97005DA">
      <w:start w:val="1"/>
      <w:numFmt w:val="bullet"/>
      <w:lvlText w:val=""/>
      <w:lvlJc w:val="left"/>
      <w:pPr>
        <w:ind w:left="4680" w:hanging="360"/>
      </w:pPr>
      <w:rPr>
        <w:rFonts w:ascii="Wingdings" w:hAnsi="Wingdings" w:hint="default"/>
      </w:rPr>
    </w:lvl>
    <w:lvl w:ilvl="6" w:tplc="BF34BAA4">
      <w:start w:val="1"/>
      <w:numFmt w:val="bullet"/>
      <w:lvlText w:val=""/>
      <w:lvlJc w:val="left"/>
      <w:pPr>
        <w:ind w:left="5400" w:hanging="360"/>
      </w:pPr>
      <w:rPr>
        <w:rFonts w:ascii="Symbol" w:hAnsi="Symbol" w:hint="default"/>
      </w:rPr>
    </w:lvl>
    <w:lvl w:ilvl="7" w:tplc="C0E47078">
      <w:start w:val="1"/>
      <w:numFmt w:val="bullet"/>
      <w:lvlText w:val="o"/>
      <w:lvlJc w:val="left"/>
      <w:pPr>
        <w:ind w:left="6120" w:hanging="360"/>
      </w:pPr>
      <w:rPr>
        <w:rFonts w:ascii="Courier New" w:hAnsi="Courier New" w:hint="default"/>
      </w:rPr>
    </w:lvl>
    <w:lvl w:ilvl="8" w:tplc="28FA8D38">
      <w:start w:val="1"/>
      <w:numFmt w:val="bullet"/>
      <w:lvlText w:val=""/>
      <w:lvlJc w:val="left"/>
      <w:pPr>
        <w:ind w:left="6840" w:hanging="360"/>
      </w:pPr>
      <w:rPr>
        <w:rFonts w:ascii="Wingdings" w:hAnsi="Wingdings" w:hint="default"/>
      </w:rPr>
    </w:lvl>
  </w:abstractNum>
  <w:abstractNum w:abstractNumId="57" w15:restartNumberingAfterBreak="0">
    <w:nsid w:val="4A6C49DF"/>
    <w:multiLevelType w:val="multilevel"/>
    <w:tmpl w:val="6112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982C66"/>
    <w:multiLevelType w:val="hybridMultilevel"/>
    <w:tmpl w:val="FFFFFFFF"/>
    <w:lvl w:ilvl="0" w:tplc="63A070E0">
      <w:start w:val="1"/>
      <w:numFmt w:val="bullet"/>
      <w:lvlText w:val=""/>
      <w:lvlJc w:val="left"/>
      <w:pPr>
        <w:ind w:left="720" w:hanging="360"/>
      </w:pPr>
      <w:rPr>
        <w:rFonts w:ascii="Symbol" w:hAnsi="Symbol" w:hint="default"/>
      </w:rPr>
    </w:lvl>
    <w:lvl w:ilvl="1" w:tplc="9BFCB88C">
      <w:start w:val="1"/>
      <w:numFmt w:val="bullet"/>
      <w:lvlText w:val="o"/>
      <w:lvlJc w:val="left"/>
      <w:pPr>
        <w:ind w:left="1440" w:hanging="360"/>
      </w:pPr>
      <w:rPr>
        <w:rFonts w:ascii="Courier New" w:hAnsi="Courier New" w:hint="default"/>
      </w:rPr>
    </w:lvl>
    <w:lvl w:ilvl="2" w:tplc="6A5850E0">
      <w:start w:val="1"/>
      <w:numFmt w:val="bullet"/>
      <w:lvlText w:val=""/>
      <w:lvlJc w:val="left"/>
      <w:pPr>
        <w:ind w:left="2160" w:hanging="360"/>
      </w:pPr>
      <w:rPr>
        <w:rFonts w:ascii="Wingdings" w:hAnsi="Wingdings" w:hint="default"/>
      </w:rPr>
    </w:lvl>
    <w:lvl w:ilvl="3" w:tplc="3558C5AE">
      <w:start w:val="1"/>
      <w:numFmt w:val="bullet"/>
      <w:lvlText w:val=""/>
      <w:lvlJc w:val="left"/>
      <w:pPr>
        <w:ind w:left="2880" w:hanging="360"/>
      </w:pPr>
      <w:rPr>
        <w:rFonts w:ascii="Symbol" w:hAnsi="Symbol" w:hint="default"/>
      </w:rPr>
    </w:lvl>
    <w:lvl w:ilvl="4" w:tplc="4126BC82">
      <w:start w:val="1"/>
      <w:numFmt w:val="bullet"/>
      <w:lvlText w:val="o"/>
      <w:lvlJc w:val="left"/>
      <w:pPr>
        <w:ind w:left="3600" w:hanging="360"/>
      </w:pPr>
      <w:rPr>
        <w:rFonts w:ascii="Courier New" w:hAnsi="Courier New" w:hint="default"/>
      </w:rPr>
    </w:lvl>
    <w:lvl w:ilvl="5" w:tplc="509E1672">
      <w:start w:val="1"/>
      <w:numFmt w:val="bullet"/>
      <w:lvlText w:val=""/>
      <w:lvlJc w:val="left"/>
      <w:pPr>
        <w:ind w:left="4320" w:hanging="360"/>
      </w:pPr>
      <w:rPr>
        <w:rFonts w:ascii="Wingdings" w:hAnsi="Wingdings" w:hint="default"/>
      </w:rPr>
    </w:lvl>
    <w:lvl w:ilvl="6" w:tplc="82546CDA">
      <w:start w:val="1"/>
      <w:numFmt w:val="bullet"/>
      <w:lvlText w:val=""/>
      <w:lvlJc w:val="left"/>
      <w:pPr>
        <w:ind w:left="5040" w:hanging="360"/>
      </w:pPr>
      <w:rPr>
        <w:rFonts w:ascii="Symbol" w:hAnsi="Symbol" w:hint="default"/>
      </w:rPr>
    </w:lvl>
    <w:lvl w:ilvl="7" w:tplc="86C828B8">
      <w:start w:val="1"/>
      <w:numFmt w:val="bullet"/>
      <w:lvlText w:val="o"/>
      <w:lvlJc w:val="left"/>
      <w:pPr>
        <w:ind w:left="5760" w:hanging="360"/>
      </w:pPr>
      <w:rPr>
        <w:rFonts w:ascii="Courier New" w:hAnsi="Courier New" w:hint="default"/>
      </w:rPr>
    </w:lvl>
    <w:lvl w:ilvl="8" w:tplc="8BA6FA44">
      <w:start w:val="1"/>
      <w:numFmt w:val="bullet"/>
      <w:lvlText w:val=""/>
      <w:lvlJc w:val="left"/>
      <w:pPr>
        <w:ind w:left="6480" w:hanging="360"/>
      </w:pPr>
      <w:rPr>
        <w:rFonts w:ascii="Wingdings" w:hAnsi="Wingdings" w:hint="default"/>
      </w:rPr>
    </w:lvl>
  </w:abstractNum>
  <w:abstractNum w:abstractNumId="59" w15:restartNumberingAfterBreak="0">
    <w:nsid w:val="4C193884"/>
    <w:multiLevelType w:val="hybridMultilevel"/>
    <w:tmpl w:val="CB483DC6"/>
    <w:lvl w:ilvl="0" w:tplc="5D5E4E36">
      <w:start w:val="1"/>
      <w:numFmt w:val="bullet"/>
      <w:lvlText w:val=""/>
      <w:lvlJc w:val="left"/>
      <w:pPr>
        <w:ind w:left="1080" w:hanging="360"/>
      </w:pPr>
      <w:rPr>
        <w:rFonts w:ascii="Symbol" w:hAnsi="Symbol" w:hint="default"/>
      </w:rPr>
    </w:lvl>
    <w:lvl w:ilvl="1" w:tplc="C59C7D94">
      <w:start w:val="1"/>
      <w:numFmt w:val="bullet"/>
      <w:lvlText w:val="o"/>
      <w:lvlJc w:val="left"/>
      <w:pPr>
        <w:ind w:left="1800" w:hanging="360"/>
      </w:pPr>
      <w:rPr>
        <w:rFonts w:ascii="Courier New" w:hAnsi="Courier New" w:hint="default"/>
      </w:rPr>
    </w:lvl>
    <w:lvl w:ilvl="2" w:tplc="3B5476CA">
      <w:start w:val="1"/>
      <w:numFmt w:val="bullet"/>
      <w:lvlText w:val=""/>
      <w:lvlJc w:val="left"/>
      <w:pPr>
        <w:ind w:left="2520" w:hanging="360"/>
      </w:pPr>
      <w:rPr>
        <w:rFonts w:ascii="Wingdings" w:hAnsi="Wingdings" w:hint="default"/>
      </w:rPr>
    </w:lvl>
    <w:lvl w:ilvl="3" w:tplc="BDE489B4">
      <w:start w:val="1"/>
      <w:numFmt w:val="bullet"/>
      <w:lvlText w:val=""/>
      <w:lvlJc w:val="left"/>
      <w:pPr>
        <w:ind w:left="3240" w:hanging="360"/>
      </w:pPr>
      <w:rPr>
        <w:rFonts w:ascii="Symbol" w:hAnsi="Symbol" w:hint="default"/>
      </w:rPr>
    </w:lvl>
    <w:lvl w:ilvl="4" w:tplc="375C56FA">
      <w:start w:val="1"/>
      <w:numFmt w:val="bullet"/>
      <w:lvlText w:val="o"/>
      <w:lvlJc w:val="left"/>
      <w:pPr>
        <w:ind w:left="3960" w:hanging="360"/>
      </w:pPr>
      <w:rPr>
        <w:rFonts w:ascii="Courier New" w:hAnsi="Courier New" w:hint="default"/>
      </w:rPr>
    </w:lvl>
    <w:lvl w:ilvl="5" w:tplc="4064ACDA">
      <w:start w:val="1"/>
      <w:numFmt w:val="bullet"/>
      <w:lvlText w:val=""/>
      <w:lvlJc w:val="left"/>
      <w:pPr>
        <w:ind w:left="4680" w:hanging="360"/>
      </w:pPr>
      <w:rPr>
        <w:rFonts w:ascii="Wingdings" w:hAnsi="Wingdings" w:hint="default"/>
      </w:rPr>
    </w:lvl>
    <w:lvl w:ilvl="6" w:tplc="ACAE187A">
      <w:start w:val="1"/>
      <w:numFmt w:val="bullet"/>
      <w:lvlText w:val=""/>
      <w:lvlJc w:val="left"/>
      <w:pPr>
        <w:ind w:left="5400" w:hanging="360"/>
      </w:pPr>
      <w:rPr>
        <w:rFonts w:ascii="Symbol" w:hAnsi="Symbol" w:hint="default"/>
      </w:rPr>
    </w:lvl>
    <w:lvl w:ilvl="7" w:tplc="7226A262">
      <w:start w:val="1"/>
      <w:numFmt w:val="bullet"/>
      <w:lvlText w:val="o"/>
      <w:lvlJc w:val="left"/>
      <w:pPr>
        <w:ind w:left="6120" w:hanging="360"/>
      </w:pPr>
      <w:rPr>
        <w:rFonts w:ascii="Courier New" w:hAnsi="Courier New" w:hint="default"/>
      </w:rPr>
    </w:lvl>
    <w:lvl w:ilvl="8" w:tplc="1B3E8EFA">
      <w:start w:val="1"/>
      <w:numFmt w:val="bullet"/>
      <w:lvlText w:val=""/>
      <w:lvlJc w:val="left"/>
      <w:pPr>
        <w:ind w:left="6840" w:hanging="360"/>
      </w:pPr>
      <w:rPr>
        <w:rFonts w:ascii="Wingdings" w:hAnsi="Wingdings" w:hint="default"/>
      </w:rPr>
    </w:lvl>
  </w:abstractNum>
  <w:abstractNum w:abstractNumId="60" w15:restartNumberingAfterBreak="0">
    <w:nsid w:val="4C965EA1"/>
    <w:multiLevelType w:val="multilevel"/>
    <w:tmpl w:val="3A38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505CEC"/>
    <w:multiLevelType w:val="hybridMultilevel"/>
    <w:tmpl w:val="17709064"/>
    <w:lvl w:ilvl="0" w:tplc="C8EEF58A">
      <w:start w:val="1"/>
      <w:numFmt w:val="bullet"/>
      <w:lvlText w:val=""/>
      <w:lvlJc w:val="left"/>
      <w:pPr>
        <w:ind w:left="720" w:hanging="360"/>
      </w:pPr>
      <w:rPr>
        <w:rFonts w:ascii="Symbol" w:hAnsi="Symbol" w:hint="default"/>
      </w:rPr>
    </w:lvl>
    <w:lvl w:ilvl="1" w:tplc="476679CA">
      <w:start w:val="1"/>
      <w:numFmt w:val="bullet"/>
      <w:lvlText w:val="o"/>
      <w:lvlJc w:val="left"/>
      <w:pPr>
        <w:ind w:left="1440" w:hanging="360"/>
      </w:pPr>
      <w:rPr>
        <w:rFonts w:ascii="Courier New" w:hAnsi="Courier New" w:hint="default"/>
      </w:rPr>
    </w:lvl>
    <w:lvl w:ilvl="2" w:tplc="A3265E8E">
      <w:start w:val="1"/>
      <w:numFmt w:val="bullet"/>
      <w:lvlText w:val=""/>
      <w:lvlJc w:val="left"/>
      <w:pPr>
        <w:ind w:left="2160" w:hanging="360"/>
      </w:pPr>
      <w:rPr>
        <w:rFonts w:ascii="Wingdings" w:hAnsi="Wingdings" w:hint="default"/>
      </w:rPr>
    </w:lvl>
    <w:lvl w:ilvl="3" w:tplc="C83A0A74">
      <w:start w:val="1"/>
      <w:numFmt w:val="bullet"/>
      <w:lvlText w:val=""/>
      <w:lvlJc w:val="left"/>
      <w:pPr>
        <w:ind w:left="2880" w:hanging="360"/>
      </w:pPr>
      <w:rPr>
        <w:rFonts w:ascii="Symbol" w:hAnsi="Symbol" w:hint="default"/>
      </w:rPr>
    </w:lvl>
    <w:lvl w:ilvl="4" w:tplc="5F688DD6">
      <w:start w:val="1"/>
      <w:numFmt w:val="bullet"/>
      <w:lvlText w:val="o"/>
      <w:lvlJc w:val="left"/>
      <w:pPr>
        <w:ind w:left="3600" w:hanging="360"/>
      </w:pPr>
      <w:rPr>
        <w:rFonts w:ascii="Courier New" w:hAnsi="Courier New" w:hint="default"/>
      </w:rPr>
    </w:lvl>
    <w:lvl w:ilvl="5" w:tplc="F4D2E6B8">
      <w:start w:val="1"/>
      <w:numFmt w:val="bullet"/>
      <w:lvlText w:val=""/>
      <w:lvlJc w:val="left"/>
      <w:pPr>
        <w:ind w:left="4320" w:hanging="360"/>
      </w:pPr>
      <w:rPr>
        <w:rFonts w:ascii="Wingdings" w:hAnsi="Wingdings" w:hint="default"/>
      </w:rPr>
    </w:lvl>
    <w:lvl w:ilvl="6" w:tplc="CA104CA8">
      <w:start w:val="1"/>
      <w:numFmt w:val="bullet"/>
      <w:lvlText w:val=""/>
      <w:lvlJc w:val="left"/>
      <w:pPr>
        <w:ind w:left="5040" w:hanging="360"/>
      </w:pPr>
      <w:rPr>
        <w:rFonts w:ascii="Symbol" w:hAnsi="Symbol" w:hint="default"/>
      </w:rPr>
    </w:lvl>
    <w:lvl w:ilvl="7" w:tplc="29621F84">
      <w:start w:val="1"/>
      <w:numFmt w:val="bullet"/>
      <w:lvlText w:val="o"/>
      <w:lvlJc w:val="left"/>
      <w:pPr>
        <w:ind w:left="5760" w:hanging="360"/>
      </w:pPr>
      <w:rPr>
        <w:rFonts w:ascii="Courier New" w:hAnsi="Courier New" w:hint="default"/>
      </w:rPr>
    </w:lvl>
    <w:lvl w:ilvl="8" w:tplc="85E2BE22">
      <w:start w:val="1"/>
      <w:numFmt w:val="bullet"/>
      <w:lvlText w:val=""/>
      <w:lvlJc w:val="left"/>
      <w:pPr>
        <w:ind w:left="6480" w:hanging="360"/>
      </w:pPr>
      <w:rPr>
        <w:rFonts w:ascii="Wingdings" w:hAnsi="Wingdings" w:hint="default"/>
      </w:rPr>
    </w:lvl>
  </w:abstractNum>
  <w:abstractNum w:abstractNumId="62" w15:restartNumberingAfterBreak="0">
    <w:nsid w:val="4ECC80E7"/>
    <w:multiLevelType w:val="hybridMultilevel"/>
    <w:tmpl w:val="FFFFFFFF"/>
    <w:lvl w:ilvl="0" w:tplc="B1CEC4D8">
      <w:start w:val="1"/>
      <w:numFmt w:val="bullet"/>
      <w:lvlText w:val=""/>
      <w:lvlJc w:val="left"/>
      <w:pPr>
        <w:ind w:left="1080" w:hanging="360"/>
      </w:pPr>
      <w:rPr>
        <w:rFonts w:ascii="Symbol" w:hAnsi="Symbol" w:hint="default"/>
      </w:rPr>
    </w:lvl>
    <w:lvl w:ilvl="1" w:tplc="2D22E0FA">
      <w:start w:val="1"/>
      <w:numFmt w:val="bullet"/>
      <w:lvlText w:val="o"/>
      <w:lvlJc w:val="left"/>
      <w:pPr>
        <w:ind w:left="1800" w:hanging="360"/>
      </w:pPr>
      <w:rPr>
        <w:rFonts w:ascii="Courier New" w:hAnsi="Courier New" w:hint="default"/>
      </w:rPr>
    </w:lvl>
    <w:lvl w:ilvl="2" w:tplc="7AC8C4E0">
      <w:start w:val="1"/>
      <w:numFmt w:val="bullet"/>
      <w:lvlText w:val=""/>
      <w:lvlJc w:val="left"/>
      <w:pPr>
        <w:ind w:left="2520" w:hanging="360"/>
      </w:pPr>
      <w:rPr>
        <w:rFonts w:ascii="Wingdings" w:hAnsi="Wingdings" w:hint="default"/>
      </w:rPr>
    </w:lvl>
    <w:lvl w:ilvl="3" w:tplc="48E868CA">
      <w:start w:val="1"/>
      <w:numFmt w:val="bullet"/>
      <w:lvlText w:val=""/>
      <w:lvlJc w:val="left"/>
      <w:pPr>
        <w:ind w:left="3240" w:hanging="360"/>
      </w:pPr>
      <w:rPr>
        <w:rFonts w:ascii="Symbol" w:hAnsi="Symbol" w:hint="default"/>
      </w:rPr>
    </w:lvl>
    <w:lvl w:ilvl="4" w:tplc="A850A878">
      <w:start w:val="1"/>
      <w:numFmt w:val="bullet"/>
      <w:lvlText w:val="o"/>
      <w:lvlJc w:val="left"/>
      <w:pPr>
        <w:ind w:left="3960" w:hanging="360"/>
      </w:pPr>
      <w:rPr>
        <w:rFonts w:ascii="Courier New" w:hAnsi="Courier New" w:hint="default"/>
      </w:rPr>
    </w:lvl>
    <w:lvl w:ilvl="5" w:tplc="79A086FA">
      <w:start w:val="1"/>
      <w:numFmt w:val="bullet"/>
      <w:lvlText w:val=""/>
      <w:lvlJc w:val="left"/>
      <w:pPr>
        <w:ind w:left="4680" w:hanging="360"/>
      </w:pPr>
      <w:rPr>
        <w:rFonts w:ascii="Wingdings" w:hAnsi="Wingdings" w:hint="default"/>
      </w:rPr>
    </w:lvl>
    <w:lvl w:ilvl="6" w:tplc="9218231A">
      <w:start w:val="1"/>
      <w:numFmt w:val="bullet"/>
      <w:lvlText w:val=""/>
      <w:lvlJc w:val="left"/>
      <w:pPr>
        <w:ind w:left="5400" w:hanging="360"/>
      </w:pPr>
      <w:rPr>
        <w:rFonts w:ascii="Symbol" w:hAnsi="Symbol" w:hint="default"/>
      </w:rPr>
    </w:lvl>
    <w:lvl w:ilvl="7" w:tplc="12D4A40E">
      <w:start w:val="1"/>
      <w:numFmt w:val="bullet"/>
      <w:lvlText w:val="o"/>
      <w:lvlJc w:val="left"/>
      <w:pPr>
        <w:ind w:left="6120" w:hanging="360"/>
      </w:pPr>
      <w:rPr>
        <w:rFonts w:ascii="Courier New" w:hAnsi="Courier New" w:hint="default"/>
      </w:rPr>
    </w:lvl>
    <w:lvl w:ilvl="8" w:tplc="33EC4944">
      <w:start w:val="1"/>
      <w:numFmt w:val="bullet"/>
      <w:lvlText w:val=""/>
      <w:lvlJc w:val="left"/>
      <w:pPr>
        <w:ind w:left="6840" w:hanging="360"/>
      </w:pPr>
      <w:rPr>
        <w:rFonts w:ascii="Wingdings" w:hAnsi="Wingdings" w:hint="default"/>
      </w:rPr>
    </w:lvl>
  </w:abstractNum>
  <w:abstractNum w:abstractNumId="63" w15:restartNumberingAfterBreak="0">
    <w:nsid w:val="540F58FA"/>
    <w:multiLevelType w:val="hybridMultilevel"/>
    <w:tmpl w:val="FFFFFFFF"/>
    <w:lvl w:ilvl="0" w:tplc="FB5CC0BA">
      <w:start w:val="1"/>
      <w:numFmt w:val="bullet"/>
      <w:lvlText w:val=""/>
      <w:lvlJc w:val="left"/>
      <w:pPr>
        <w:ind w:left="720" w:hanging="360"/>
      </w:pPr>
      <w:rPr>
        <w:rFonts w:ascii="Symbol" w:hAnsi="Symbol" w:hint="default"/>
      </w:rPr>
    </w:lvl>
    <w:lvl w:ilvl="1" w:tplc="3BD23D1E">
      <w:start w:val="1"/>
      <w:numFmt w:val="bullet"/>
      <w:lvlText w:val="o"/>
      <w:lvlJc w:val="left"/>
      <w:pPr>
        <w:ind w:left="1440" w:hanging="360"/>
      </w:pPr>
      <w:rPr>
        <w:rFonts w:ascii="Courier New" w:hAnsi="Courier New" w:hint="default"/>
      </w:rPr>
    </w:lvl>
    <w:lvl w:ilvl="2" w:tplc="2B82881E">
      <w:start w:val="1"/>
      <w:numFmt w:val="bullet"/>
      <w:lvlText w:val=""/>
      <w:lvlJc w:val="left"/>
      <w:pPr>
        <w:ind w:left="2160" w:hanging="360"/>
      </w:pPr>
      <w:rPr>
        <w:rFonts w:ascii="Wingdings" w:hAnsi="Wingdings" w:hint="default"/>
      </w:rPr>
    </w:lvl>
    <w:lvl w:ilvl="3" w:tplc="6A5854A6">
      <w:start w:val="1"/>
      <w:numFmt w:val="bullet"/>
      <w:lvlText w:val=""/>
      <w:lvlJc w:val="left"/>
      <w:pPr>
        <w:ind w:left="2880" w:hanging="360"/>
      </w:pPr>
      <w:rPr>
        <w:rFonts w:ascii="Symbol" w:hAnsi="Symbol" w:hint="default"/>
      </w:rPr>
    </w:lvl>
    <w:lvl w:ilvl="4" w:tplc="D90E6CBA">
      <w:start w:val="1"/>
      <w:numFmt w:val="bullet"/>
      <w:lvlText w:val="o"/>
      <w:lvlJc w:val="left"/>
      <w:pPr>
        <w:ind w:left="3600" w:hanging="360"/>
      </w:pPr>
      <w:rPr>
        <w:rFonts w:ascii="Courier New" w:hAnsi="Courier New" w:hint="default"/>
      </w:rPr>
    </w:lvl>
    <w:lvl w:ilvl="5" w:tplc="9C6ECC7E">
      <w:start w:val="1"/>
      <w:numFmt w:val="bullet"/>
      <w:lvlText w:val=""/>
      <w:lvlJc w:val="left"/>
      <w:pPr>
        <w:ind w:left="4320" w:hanging="360"/>
      </w:pPr>
      <w:rPr>
        <w:rFonts w:ascii="Wingdings" w:hAnsi="Wingdings" w:hint="default"/>
      </w:rPr>
    </w:lvl>
    <w:lvl w:ilvl="6" w:tplc="AD0AE0B0">
      <w:start w:val="1"/>
      <w:numFmt w:val="bullet"/>
      <w:lvlText w:val=""/>
      <w:lvlJc w:val="left"/>
      <w:pPr>
        <w:ind w:left="5040" w:hanging="360"/>
      </w:pPr>
      <w:rPr>
        <w:rFonts w:ascii="Symbol" w:hAnsi="Symbol" w:hint="default"/>
      </w:rPr>
    </w:lvl>
    <w:lvl w:ilvl="7" w:tplc="6D8C1F02">
      <w:start w:val="1"/>
      <w:numFmt w:val="bullet"/>
      <w:lvlText w:val="o"/>
      <w:lvlJc w:val="left"/>
      <w:pPr>
        <w:ind w:left="5760" w:hanging="360"/>
      </w:pPr>
      <w:rPr>
        <w:rFonts w:ascii="Courier New" w:hAnsi="Courier New" w:hint="default"/>
      </w:rPr>
    </w:lvl>
    <w:lvl w:ilvl="8" w:tplc="D14C06D0">
      <w:start w:val="1"/>
      <w:numFmt w:val="bullet"/>
      <w:lvlText w:val=""/>
      <w:lvlJc w:val="left"/>
      <w:pPr>
        <w:ind w:left="6480" w:hanging="360"/>
      </w:pPr>
      <w:rPr>
        <w:rFonts w:ascii="Wingdings" w:hAnsi="Wingdings" w:hint="default"/>
      </w:rPr>
    </w:lvl>
  </w:abstractNum>
  <w:abstractNum w:abstractNumId="64" w15:restartNumberingAfterBreak="0">
    <w:nsid w:val="5525599C"/>
    <w:multiLevelType w:val="hybridMultilevel"/>
    <w:tmpl w:val="FFFFFFFF"/>
    <w:lvl w:ilvl="0" w:tplc="C71036A0">
      <w:start w:val="1"/>
      <w:numFmt w:val="bullet"/>
      <w:lvlText w:val=""/>
      <w:lvlJc w:val="left"/>
      <w:pPr>
        <w:ind w:left="720" w:hanging="360"/>
      </w:pPr>
      <w:rPr>
        <w:rFonts w:ascii="Symbol" w:hAnsi="Symbol" w:hint="default"/>
      </w:rPr>
    </w:lvl>
    <w:lvl w:ilvl="1" w:tplc="016E490A">
      <w:start w:val="1"/>
      <w:numFmt w:val="bullet"/>
      <w:lvlText w:val="o"/>
      <w:lvlJc w:val="left"/>
      <w:pPr>
        <w:ind w:left="1440" w:hanging="360"/>
      </w:pPr>
      <w:rPr>
        <w:rFonts w:ascii="Courier New" w:hAnsi="Courier New" w:hint="default"/>
      </w:rPr>
    </w:lvl>
    <w:lvl w:ilvl="2" w:tplc="7EA61D86">
      <w:start w:val="1"/>
      <w:numFmt w:val="bullet"/>
      <w:lvlText w:val=""/>
      <w:lvlJc w:val="left"/>
      <w:pPr>
        <w:ind w:left="2160" w:hanging="360"/>
      </w:pPr>
      <w:rPr>
        <w:rFonts w:ascii="Wingdings" w:hAnsi="Wingdings" w:hint="default"/>
      </w:rPr>
    </w:lvl>
    <w:lvl w:ilvl="3" w:tplc="0302D87C">
      <w:start w:val="1"/>
      <w:numFmt w:val="bullet"/>
      <w:lvlText w:val=""/>
      <w:lvlJc w:val="left"/>
      <w:pPr>
        <w:ind w:left="2880" w:hanging="360"/>
      </w:pPr>
      <w:rPr>
        <w:rFonts w:ascii="Symbol" w:hAnsi="Symbol" w:hint="default"/>
      </w:rPr>
    </w:lvl>
    <w:lvl w:ilvl="4" w:tplc="B15A7E7A">
      <w:start w:val="1"/>
      <w:numFmt w:val="bullet"/>
      <w:lvlText w:val="o"/>
      <w:lvlJc w:val="left"/>
      <w:pPr>
        <w:ind w:left="3600" w:hanging="360"/>
      </w:pPr>
      <w:rPr>
        <w:rFonts w:ascii="Courier New" w:hAnsi="Courier New" w:hint="default"/>
      </w:rPr>
    </w:lvl>
    <w:lvl w:ilvl="5" w:tplc="6E181DEA">
      <w:start w:val="1"/>
      <w:numFmt w:val="bullet"/>
      <w:lvlText w:val=""/>
      <w:lvlJc w:val="left"/>
      <w:pPr>
        <w:ind w:left="4320" w:hanging="360"/>
      </w:pPr>
      <w:rPr>
        <w:rFonts w:ascii="Wingdings" w:hAnsi="Wingdings" w:hint="default"/>
      </w:rPr>
    </w:lvl>
    <w:lvl w:ilvl="6" w:tplc="E52C566A">
      <w:start w:val="1"/>
      <w:numFmt w:val="bullet"/>
      <w:lvlText w:val=""/>
      <w:lvlJc w:val="left"/>
      <w:pPr>
        <w:ind w:left="5040" w:hanging="360"/>
      </w:pPr>
      <w:rPr>
        <w:rFonts w:ascii="Symbol" w:hAnsi="Symbol" w:hint="default"/>
      </w:rPr>
    </w:lvl>
    <w:lvl w:ilvl="7" w:tplc="B5BA3A3A">
      <w:start w:val="1"/>
      <w:numFmt w:val="bullet"/>
      <w:lvlText w:val="o"/>
      <w:lvlJc w:val="left"/>
      <w:pPr>
        <w:ind w:left="5760" w:hanging="360"/>
      </w:pPr>
      <w:rPr>
        <w:rFonts w:ascii="Courier New" w:hAnsi="Courier New" w:hint="default"/>
      </w:rPr>
    </w:lvl>
    <w:lvl w:ilvl="8" w:tplc="3CB43D7E">
      <w:start w:val="1"/>
      <w:numFmt w:val="bullet"/>
      <w:lvlText w:val=""/>
      <w:lvlJc w:val="left"/>
      <w:pPr>
        <w:ind w:left="6480" w:hanging="360"/>
      </w:pPr>
      <w:rPr>
        <w:rFonts w:ascii="Wingdings" w:hAnsi="Wingdings" w:hint="default"/>
      </w:rPr>
    </w:lvl>
  </w:abstractNum>
  <w:abstractNum w:abstractNumId="65" w15:restartNumberingAfterBreak="0">
    <w:nsid w:val="555D3FB1"/>
    <w:multiLevelType w:val="hybridMultilevel"/>
    <w:tmpl w:val="FFFFFFFF"/>
    <w:lvl w:ilvl="0" w:tplc="5EBA8084">
      <w:start w:val="1"/>
      <w:numFmt w:val="bullet"/>
      <w:lvlText w:val=""/>
      <w:lvlJc w:val="left"/>
      <w:pPr>
        <w:ind w:left="720" w:hanging="360"/>
      </w:pPr>
      <w:rPr>
        <w:rFonts w:ascii="Symbol" w:hAnsi="Symbol" w:hint="default"/>
      </w:rPr>
    </w:lvl>
    <w:lvl w:ilvl="1" w:tplc="AA0649E8">
      <w:start w:val="1"/>
      <w:numFmt w:val="bullet"/>
      <w:lvlText w:val="o"/>
      <w:lvlJc w:val="left"/>
      <w:pPr>
        <w:ind w:left="1440" w:hanging="360"/>
      </w:pPr>
      <w:rPr>
        <w:rFonts w:ascii="Courier New" w:hAnsi="Courier New" w:hint="default"/>
      </w:rPr>
    </w:lvl>
    <w:lvl w:ilvl="2" w:tplc="D8C2239A">
      <w:start w:val="1"/>
      <w:numFmt w:val="bullet"/>
      <w:lvlText w:val=""/>
      <w:lvlJc w:val="left"/>
      <w:pPr>
        <w:ind w:left="2160" w:hanging="360"/>
      </w:pPr>
      <w:rPr>
        <w:rFonts w:ascii="Wingdings" w:hAnsi="Wingdings" w:hint="default"/>
      </w:rPr>
    </w:lvl>
    <w:lvl w:ilvl="3" w:tplc="30E88114">
      <w:start w:val="1"/>
      <w:numFmt w:val="bullet"/>
      <w:lvlText w:val=""/>
      <w:lvlJc w:val="left"/>
      <w:pPr>
        <w:ind w:left="2880" w:hanging="360"/>
      </w:pPr>
      <w:rPr>
        <w:rFonts w:ascii="Symbol" w:hAnsi="Symbol" w:hint="default"/>
      </w:rPr>
    </w:lvl>
    <w:lvl w:ilvl="4" w:tplc="57CA5C46">
      <w:start w:val="1"/>
      <w:numFmt w:val="bullet"/>
      <w:lvlText w:val="o"/>
      <w:lvlJc w:val="left"/>
      <w:pPr>
        <w:ind w:left="3600" w:hanging="360"/>
      </w:pPr>
      <w:rPr>
        <w:rFonts w:ascii="Courier New" w:hAnsi="Courier New" w:hint="default"/>
      </w:rPr>
    </w:lvl>
    <w:lvl w:ilvl="5" w:tplc="60A03350">
      <w:start w:val="1"/>
      <w:numFmt w:val="bullet"/>
      <w:lvlText w:val=""/>
      <w:lvlJc w:val="left"/>
      <w:pPr>
        <w:ind w:left="4320" w:hanging="360"/>
      </w:pPr>
      <w:rPr>
        <w:rFonts w:ascii="Wingdings" w:hAnsi="Wingdings" w:hint="default"/>
      </w:rPr>
    </w:lvl>
    <w:lvl w:ilvl="6" w:tplc="E6B2E6FC">
      <w:start w:val="1"/>
      <w:numFmt w:val="bullet"/>
      <w:lvlText w:val=""/>
      <w:lvlJc w:val="left"/>
      <w:pPr>
        <w:ind w:left="5040" w:hanging="360"/>
      </w:pPr>
      <w:rPr>
        <w:rFonts w:ascii="Symbol" w:hAnsi="Symbol" w:hint="default"/>
      </w:rPr>
    </w:lvl>
    <w:lvl w:ilvl="7" w:tplc="E9D8C138">
      <w:start w:val="1"/>
      <w:numFmt w:val="bullet"/>
      <w:lvlText w:val="o"/>
      <w:lvlJc w:val="left"/>
      <w:pPr>
        <w:ind w:left="5760" w:hanging="360"/>
      </w:pPr>
      <w:rPr>
        <w:rFonts w:ascii="Courier New" w:hAnsi="Courier New" w:hint="default"/>
      </w:rPr>
    </w:lvl>
    <w:lvl w:ilvl="8" w:tplc="2C8C7B60">
      <w:start w:val="1"/>
      <w:numFmt w:val="bullet"/>
      <w:lvlText w:val=""/>
      <w:lvlJc w:val="left"/>
      <w:pPr>
        <w:ind w:left="6480" w:hanging="360"/>
      </w:pPr>
      <w:rPr>
        <w:rFonts w:ascii="Wingdings" w:hAnsi="Wingdings" w:hint="default"/>
      </w:rPr>
    </w:lvl>
  </w:abstractNum>
  <w:abstractNum w:abstractNumId="66" w15:restartNumberingAfterBreak="0">
    <w:nsid w:val="58779D2F"/>
    <w:multiLevelType w:val="hybridMultilevel"/>
    <w:tmpl w:val="FFFFFFFF"/>
    <w:lvl w:ilvl="0" w:tplc="EC2A9C3C">
      <w:start w:val="1"/>
      <w:numFmt w:val="bullet"/>
      <w:lvlText w:val=""/>
      <w:lvlJc w:val="left"/>
      <w:pPr>
        <w:ind w:left="720" w:hanging="360"/>
      </w:pPr>
      <w:rPr>
        <w:rFonts w:ascii="Symbol" w:hAnsi="Symbol" w:hint="default"/>
      </w:rPr>
    </w:lvl>
    <w:lvl w:ilvl="1" w:tplc="519E7C10">
      <w:start w:val="1"/>
      <w:numFmt w:val="bullet"/>
      <w:lvlText w:val="o"/>
      <w:lvlJc w:val="left"/>
      <w:pPr>
        <w:ind w:left="1440" w:hanging="360"/>
      </w:pPr>
      <w:rPr>
        <w:rFonts w:ascii="Courier New" w:hAnsi="Courier New" w:hint="default"/>
      </w:rPr>
    </w:lvl>
    <w:lvl w:ilvl="2" w:tplc="D1B83456">
      <w:start w:val="1"/>
      <w:numFmt w:val="bullet"/>
      <w:lvlText w:val=""/>
      <w:lvlJc w:val="left"/>
      <w:pPr>
        <w:ind w:left="2160" w:hanging="360"/>
      </w:pPr>
      <w:rPr>
        <w:rFonts w:ascii="Wingdings" w:hAnsi="Wingdings" w:hint="default"/>
      </w:rPr>
    </w:lvl>
    <w:lvl w:ilvl="3" w:tplc="0E1E1484">
      <w:start w:val="1"/>
      <w:numFmt w:val="bullet"/>
      <w:lvlText w:val=""/>
      <w:lvlJc w:val="left"/>
      <w:pPr>
        <w:ind w:left="2880" w:hanging="360"/>
      </w:pPr>
      <w:rPr>
        <w:rFonts w:ascii="Symbol" w:hAnsi="Symbol" w:hint="default"/>
      </w:rPr>
    </w:lvl>
    <w:lvl w:ilvl="4" w:tplc="5502BF8A">
      <w:start w:val="1"/>
      <w:numFmt w:val="bullet"/>
      <w:lvlText w:val="o"/>
      <w:lvlJc w:val="left"/>
      <w:pPr>
        <w:ind w:left="3600" w:hanging="360"/>
      </w:pPr>
      <w:rPr>
        <w:rFonts w:ascii="Courier New" w:hAnsi="Courier New" w:hint="default"/>
      </w:rPr>
    </w:lvl>
    <w:lvl w:ilvl="5" w:tplc="96A480A4">
      <w:start w:val="1"/>
      <w:numFmt w:val="bullet"/>
      <w:lvlText w:val=""/>
      <w:lvlJc w:val="left"/>
      <w:pPr>
        <w:ind w:left="4320" w:hanging="360"/>
      </w:pPr>
      <w:rPr>
        <w:rFonts w:ascii="Wingdings" w:hAnsi="Wingdings" w:hint="default"/>
      </w:rPr>
    </w:lvl>
    <w:lvl w:ilvl="6" w:tplc="8834BD56">
      <w:start w:val="1"/>
      <w:numFmt w:val="bullet"/>
      <w:lvlText w:val=""/>
      <w:lvlJc w:val="left"/>
      <w:pPr>
        <w:ind w:left="5040" w:hanging="360"/>
      </w:pPr>
      <w:rPr>
        <w:rFonts w:ascii="Symbol" w:hAnsi="Symbol" w:hint="default"/>
      </w:rPr>
    </w:lvl>
    <w:lvl w:ilvl="7" w:tplc="01A2EABA">
      <w:start w:val="1"/>
      <w:numFmt w:val="bullet"/>
      <w:lvlText w:val="o"/>
      <w:lvlJc w:val="left"/>
      <w:pPr>
        <w:ind w:left="5760" w:hanging="360"/>
      </w:pPr>
      <w:rPr>
        <w:rFonts w:ascii="Courier New" w:hAnsi="Courier New" w:hint="default"/>
      </w:rPr>
    </w:lvl>
    <w:lvl w:ilvl="8" w:tplc="605AD724">
      <w:start w:val="1"/>
      <w:numFmt w:val="bullet"/>
      <w:lvlText w:val=""/>
      <w:lvlJc w:val="left"/>
      <w:pPr>
        <w:ind w:left="6480" w:hanging="360"/>
      </w:pPr>
      <w:rPr>
        <w:rFonts w:ascii="Wingdings" w:hAnsi="Wingdings" w:hint="default"/>
      </w:rPr>
    </w:lvl>
  </w:abstractNum>
  <w:abstractNum w:abstractNumId="67" w15:restartNumberingAfterBreak="0">
    <w:nsid w:val="58C33C71"/>
    <w:multiLevelType w:val="hybridMultilevel"/>
    <w:tmpl w:val="FFFFFFFF"/>
    <w:lvl w:ilvl="0" w:tplc="9286BE26">
      <w:start w:val="1"/>
      <w:numFmt w:val="bullet"/>
      <w:lvlText w:val=""/>
      <w:lvlJc w:val="left"/>
      <w:pPr>
        <w:ind w:left="1080" w:hanging="360"/>
      </w:pPr>
      <w:rPr>
        <w:rFonts w:ascii="Symbol" w:hAnsi="Symbol" w:hint="default"/>
      </w:rPr>
    </w:lvl>
    <w:lvl w:ilvl="1" w:tplc="4BDA803C">
      <w:start w:val="1"/>
      <w:numFmt w:val="bullet"/>
      <w:lvlText w:val="o"/>
      <w:lvlJc w:val="left"/>
      <w:pPr>
        <w:ind w:left="1800" w:hanging="360"/>
      </w:pPr>
      <w:rPr>
        <w:rFonts w:ascii="Courier New" w:hAnsi="Courier New" w:hint="default"/>
      </w:rPr>
    </w:lvl>
    <w:lvl w:ilvl="2" w:tplc="12B866AE">
      <w:start w:val="1"/>
      <w:numFmt w:val="bullet"/>
      <w:lvlText w:val=""/>
      <w:lvlJc w:val="left"/>
      <w:pPr>
        <w:ind w:left="2520" w:hanging="360"/>
      </w:pPr>
      <w:rPr>
        <w:rFonts w:ascii="Wingdings" w:hAnsi="Wingdings" w:hint="default"/>
      </w:rPr>
    </w:lvl>
    <w:lvl w:ilvl="3" w:tplc="C1D80620">
      <w:start w:val="1"/>
      <w:numFmt w:val="bullet"/>
      <w:lvlText w:val=""/>
      <w:lvlJc w:val="left"/>
      <w:pPr>
        <w:ind w:left="3240" w:hanging="360"/>
      </w:pPr>
      <w:rPr>
        <w:rFonts w:ascii="Symbol" w:hAnsi="Symbol" w:hint="default"/>
      </w:rPr>
    </w:lvl>
    <w:lvl w:ilvl="4" w:tplc="4F749442">
      <w:start w:val="1"/>
      <w:numFmt w:val="bullet"/>
      <w:lvlText w:val="o"/>
      <w:lvlJc w:val="left"/>
      <w:pPr>
        <w:ind w:left="3960" w:hanging="360"/>
      </w:pPr>
      <w:rPr>
        <w:rFonts w:ascii="Courier New" w:hAnsi="Courier New" w:hint="default"/>
      </w:rPr>
    </w:lvl>
    <w:lvl w:ilvl="5" w:tplc="1DA0D5AE">
      <w:start w:val="1"/>
      <w:numFmt w:val="bullet"/>
      <w:lvlText w:val=""/>
      <w:lvlJc w:val="left"/>
      <w:pPr>
        <w:ind w:left="4680" w:hanging="360"/>
      </w:pPr>
      <w:rPr>
        <w:rFonts w:ascii="Wingdings" w:hAnsi="Wingdings" w:hint="default"/>
      </w:rPr>
    </w:lvl>
    <w:lvl w:ilvl="6" w:tplc="086EC3EC">
      <w:start w:val="1"/>
      <w:numFmt w:val="bullet"/>
      <w:lvlText w:val=""/>
      <w:lvlJc w:val="left"/>
      <w:pPr>
        <w:ind w:left="5400" w:hanging="360"/>
      </w:pPr>
      <w:rPr>
        <w:rFonts w:ascii="Symbol" w:hAnsi="Symbol" w:hint="default"/>
      </w:rPr>
    </w:lvl>
    <w:lvl w:ilvl="7" w:tplc="AC7EE0D0">
      <w:start w:val="1"/>
      <w:numFmt w:val="bullet"/>
      <w:lvlText w:val="o"/>
      <w:lvlJc w:val="left"/>
      <w:pPr>
        <w:ind w:left="6120" w:hanging="360"/>
      </w:pPr>
      <w:rPr>
        <w:rFonts w:ascii="Courier New" w:hAnsi="Courier New" w:hint="default"/>
      </w:rPr>
    </w:lvl>
    <w:lvl w:ilvl="8" w:tplc="0DCCBE72">
      <w:start w:val="1"/>
      <w:numFmt w:val="bullet"/>
      <w:lvlText w:val=""/>
      <w:lvlJc w:val="left"/>
      <w:pPr>
        <w:ind w:left="6840" w:hanging="360"/>
      </w:pPr>
      <w:rPr>
        <w:rFonts w:ascii="Wingdings" w:hAnsi="Wingdings" w:hint="default"/>
      </w:rPr>
    </w:lvl>
  </w:abstractNum>
  <w:abstractNum w:abstractNumId="68" w15:restartNumberingAfterBreak="0">
    <w:nsid w:val="58CC1DE2"/>
    <w:multiLevelType w:val="hybridMultilevel"/>
    <w:tmpl w:val="FFFFFFFF"/>
    <w:lvl w:ilvl="0" w:tplc="2D5EDCEE">
      <w:start w:val="1"/>
      <w:numFmt w:val="bullet"/>
      <w:lvlText w:val=""/>
      <w:lvlJc w:val="left"/>
      <w:pPr>
        <w:ind w:left="720" w:hanging="360"/>
      </w:pPr>
      <w:rPr>
        <w:rFonts w:ascii="Symbol" w:hAnsi="Symbol" w:hint="default"/>
      </w:rPr>
    </w:lvl>
    <w:lvl w:ilvl="1" w:tplc="1B283782">
      <w:start w:val="1"/>
      <w:numFmt w:val="bullet"/>
      <w:lvlText w:val="o"/>
      <w:lvlJc w:val="left"/>
      <w:pPr>
        <w:ind w:left="1440" w:hanging="360"/>
      </w:pPr>
      <w:rPr>
        <w:rFonts w:ascii="Courier New" w:hAnsi="Courier New" w:hint="default"/>
      </w:rPr>
    </w:lvl>
    <w:lvl w:ilvl="2" w:tplc="D72C5F3C">
      <w:start w:val="1"/>
      <w:numFmt w:val="bullet"/>
      <w:lvlText w:val=""/>
      <w:lvlJc w:val="left"/>
      <w:pPr>
        <w:ind w:left="2160" w:hanging="360"/>
      </w:pPr>
      <w:rPr>
        <w:rFonts w:ascii="Wingdings" w:hAnsi="Wingdings" w:hint="default"/>
      </w:rPr>
    </w:lvl>
    <w:lvl w:ilvl="3" w:tplc="EE42FAC0">
      <w:start w:val="1"/>
      <w:numFmt w:val="bullet"/>
      <w:lvlText w:val=""/>
      <w:lvlJc w:val="left"/>
      <w:pPr>
        <w:ind w:left="2880" w:hanging="360"/>
      </w:pPr>
      <w:rPr>
        <w:rFonts w:ascii="Symbol" w:hAnsi="Symbol" w:hint="default"/>
      </w:rPr>
    </w:lvl>
    <w:lvl w:ilvl="4" w:tplc="458EB942">
      <w:start w:val="1"/>
      <w:numFmt w:val="bullet"/>
      <w:lvlText w:val="o"/>
      <w:lvlJc w:val="left"/>
      <w:pPr>
        <w:ind w:left="3600" w:hanging="360"/>
      </w:pPr>
      <w:rPr>
        <w:rFonts w:ascii="Courier New" w:hAnsi="Courier New" w:hint="default"/>
      </w:rPr>
    </w:lvl>
    <w:lvl w:ilvl="5" w:tplc="BEB6DAAC">
      <w:start w:val="1"/>
      <w:numFmt w:val="bullet"/>
      <w:lvlText w:val=""/>
      <w:lvlJc w:val="left"/>
      <w:pPr>
        <w:ind w:left="4320" w:hanging="360"/>
      </w:pPr>
      <w:rPr>
        <w:rFonts w:ascii="Wingdings" w:hAnsi="Wingdings" w:hint="default"/>
      </w:rPr>
    </w:lvl>
    <w:lvl w:ilvl="6" w:tplc="A1BAE380">
      <w:start w:val="1"/>
      <w:numFmt w:val="bullet"/>
      <w:lvlText w:val=""/>
      <w:lvlJc w:val="left"/>
      <w:pPr>
        <w:ind w:left="5040" w:hanging="360"/>
      </w:pPr>
      <w:rPr>
        <w:rFonts w:ascii="Symbol" w:hAnsi="Symbol" w:hint="default"/>
      </w:rPr>
    </w:lvl>
    <w:lvl w:ilvl="7" w:tplc="4AE219A4">
      <w:start w:val="1"/>
      <w:numFmt w:val="bullet"/>
      <w:lvlText w:val="o"/>
      <w:lvlJc w:val="left"/>
      <w:pPr>
        <w:ind w:left="5760" w:hanging="360"/>
      </w:pPr>
      <w:rPr>
        <w:rFonts w:ascii="Courier New" w:hAnsi="Courier New" w:hint="default"/>
      </w:rPr>
    </w:lvl>
    <w:lvl w:ilvl="8" w:tplc="20F4B402">
      <w:start w:val="1"/>
      <w:numFmt w:val="bullet"/>
      <w:lvlText w:val=""/>
      <w:lvlJc w:val="left"/>
      <w:pPr>
        <w:ind w:left="6480" w:hanging="360"/>
      </w:pPr>
      <w:rPr>
        <w:rFonts w:ascii="Wingdings" w:hAnsi="Wingdings" w:hint="default"/>
      </w:rPr>
    </w:lvl>
  </w:abstractNum>
  <w:abstractNum w:abstractNumId="69" w15:restartNumberingAfterBreak="0">
    <w:nsid w:val="5A1C57AC"/>
    <w:multiLevelType w:val="hybridMultilevel"/>
    <w:tmpl w:val="FFFFFFFF"/>
    <w:lvl w:ilvl="0" w:tplc="52981C44">
      <w:start w:val="1"/>
      <w:numFmt w:val="decimal"/>
      <w:lvlText w:val="%1."/>
      <w:lvlJc w:val="left"/>
      <w:pPr>
        <w:ind w:left="720" w:hanging="360"/>
      </w:pPr>
    </w:lvl>
    <w:lvl w:ilvl="1" w:tplc="A198EFEC">
      <w:start w:val="1"/>
      <w:numFmt w:val="lowerLetter"/>
      <w:lvlText w:val="%2."/>
      <w:lvlJc w:val="left"/>
      <w:pPr>
        <w:ind w:left="1440" w:hanging="360"/>
      </w:pPr>
    </w:lvl>
    <w:lvl w:ilvl="2" w:tplc="C944F15E">
      <w:start w:val="1"/>
      <w:numFmt w:val="lowerRoman"/>
      <w:lvlText w:val="%3."/>
      <w:lvlJc w:val="right"/>
      <w:pPr>
        <w:ind w:left="2160" w:hanging="180"/>
      </w:pPr>
    </w:lvl>
    <w:lvl w:ilvl="3" w:tplc="32E0165C">
      <w:start w:val="1"/>
      <w:numFmt w:val="decimal"/>
      <w:lvlText w:val="%4."/>
      <w:lvlJc w:val="left"/>
      <w:pPr>
        <w:ind w:left="2880" w:hanging="360"/>
      </w:pPr>
    </w:lvl>
    <w:lvl w:ilvl="4" w:tplc="13CE30B2">
      <w:start w:val="1"/>
      <w:numFmt w:val="lowerLetter"/>
      <w:lvlText w:val="%5."/>
      <w:lvlJc w:val="left"/>
      <w:pPr>
        <w:ind w:left="3600" w:hanging="360"/>
      </w:pPr>
    </w:lvl>
    <w:lvl w:ilvl="5" w:tplc="7A127A7C">
      <w:start w:val="1"/>
      <w:numFmt w:val="lowerRoman"/>
      <w:lvlText w:val="%6."/>
      <w:lvlJc w:val="right"/>
      <w:pPr>
        <w:ind w:left="4320" w:hanging="180"/>
      </w:pPr>
    </w:lvl>
    <w:lvl w:ilvl="6" w:tplc="6F2A4260">
      <w:start w:val="1"/>
      <w:numFmt w:val="decimal"/>
      <w:lvlText w:val="%7."/>
      <w:lvlJc w:val="left"/>
      <w:pPr>
        <w:ind w:left="5040" w:hanging="360"/>
      </w:pPr>
    </w:lvl>
    <w:lvl w:ilvl="7" w:tplc="CD98C906">
      <w:start w:val="1"/>
      <w:numFmt w:val="lowerLetter"/>
      <w:lvlText w:val="%8."/>
      <w:lvlJc w:val="left"/>
      <w:pPr>
        <w:ind w:left="5760" w:hanging="360"/>
      </w:pPr>
    </w:lvl>
    <w:lvl w:ilvl="8" w:tplc="932A1B58">
      <w:start w:val="1"/>
      <w:numFmt w:val="lowerRoman"/>
      <w:lvlText w:val="%9."/>
      <w:lvlJc w:val="right"/>
      <w:pPr>
        <w:ind w:left="6480" w:hanging="180"/>
      </w:pPr>
    </w:lvl>
  </w:abstractNum>
  <w:abstractNum w:abstractNumId="70" w15:restartNumberingAfterBreak="0">
    <w:nsid w:val="5A2A8BF3"/>
    <w:multiLevelType w:val="hybridMultilevel"/>
    <w:tmpl w:val="FFFFFFFF"/>
    <w:lvl w:ilvl="0" w:tplc="D7020418">
      <w:start w:val="1"/>
      <w:numFmt w:val="bullet"/>
      <w:lvlText w:val=""/>
      <w:lvlJc w:val="left"/>
      <w:pPr>
        <w:ind w:left="1080" w:hanging="360"/>
      </w:pPr>
      <w:rPr>
        <w:rFonts w:ascii="Symbol" w:hAnsi="Symbol" w:hint="default"/>
      </w:rPr>
    </w:lvl>
    <w:lvl w:ilvl="1" w:tplc="7A660796">
      <w:start w:val="1"/>
      <w:numFmt w:val="bullet"/>
      <w:lvlText w:val="o"/>
      <w:lvlJc w:val="left"/>
      <w:pPr>
        <w:ind w:left="1800" w:hanging="360"/>
      </w:pPr>
      <w:rPr>
        <w:rFonts w:ascii="Courier New" w:hAnsi="Courier New" w:hint="default"/>
      </w:rPr>
    </w:lvl>
    <w:lvl w:ilvl="2" w:tplc="47B2D7A8">
      <w:start w:val="1"/>
      <w:numFmt w:val="bullet"/>
      <w:lvlText w:val=""/>
      <w:lvlJc w:val="left"/>
      <w:pPr>
        <w:ind w:left="2520" w:hanging="360"/>
      </w:pPr>
      <w:rPr>
        <w:rFonts w:ascii="Wingdings" w:hAnsi="Wingdings" w:hint="default"/>
      </w:rPr>
    </w:lvl>
    <w:lvl w:ilvl="3" w:tplc="C936A9F0">
      <w:start w:val="1"/>
      <w:numFmt w:val="bullet"/>
      <w:lvlText w:val=""/>
      <w:lvlJc w:val="left"/>
      <w:pPr>
        <w:ind w:left="3240" w:hanging="360"/>
      </w:pPr>
      <w:rPr>
        <w:rFonts w:ascii="Symbol" w:hAnsi="Symbol" w:hint="default"/>
      </w:rPr>
    </w:lvl>
    <w:lvl w:ilvl="4" w:tplc="02666596">
      <w:start w:val="1"/>
      <w:numFmt w:val="bullet"/>
      <w:lvlText w:val="o"/>
      <w:lvlJc w:val="left"/>
      <w:pPr>
        <w:ind w:left="3960" w:hanging="360"/>
      </w:pPr>
      <w:rPr>
        <w:rFonts w:ascii="Courier New" w:hAnsi="Courier New" w:hint="default"/>
      </w:rPr>
    </w:lvl>
    <w:lvl w:ilvl="5" w:tplc="97B8E9BE">
      <w:start w:val="1"/>
      <w:numFmt w:val="bullet"/>
      <w:lvlText w:val=""/>
      <w:lvlJc w:val="left"/>
      <w:pPr>
        <w:ind w:left="4680" w:hanging="360"/>
      </w:pPr>
      <w:rPr>
        <w:rFonts w:ascii="Wingdings" w:hAnsi="Wingdings" w:hint="default"/>
      </w:rPr>
    </w:lvl>
    <w:lvl w:ilvl="6" w:tplc="B552C30E">
      <w:start w:val="1"/>
      <w:numFmt w:val="bullet"/>
      <w:lvlText w:val=""/>
      <w:lvlJc w:val="left"/>
      <w:pPr>
        <w:ind w:left="5400" w:hanging="360"/>
      </w:pPr>
      <w:rPr>
        <w:rFonts w:ascii="Symbol" w:hAnsi="Symbol" w:hint="default"/>
      </w:rPr>
    </w:lvl>
    <w:lvl w:ilvl="7" w:tplc="A8CC12B4">
      <w:start w:val="1"/>
      <w:numFmt w:val="bullet"/>
      <w:lvlText w:val="o"/>
      <w:lvlJc w:val="left"/>
      <w:pPr>
        <w:ind w:left="6120" w:hanging="360"/>
      </w:pPr>
      <w:rPr>
        <w:rFonts w:ascii="Courier New" w:hAnsi="Courier New" w:hint="default"/>
      </w:rPr>
    </w:lvl>
    <w:lvl w:ilvl="8" w:tplc="E3DC154E">
      <w:start w:val="1"/>
      <w:numFmt w:val="bullet"/>
      <w:lvlText w:val=""/>
      <w:lvlJc w:val="left"/>
      <w:pPr>
        <w:ind w:left="6840" w:hanging="360"/>
      </w:pPr>
      <w:rPr>
        <w:rFonts w:ascii="Wingdings" w:hAnsi="Wingdings" w:hint="default"/>
      </w:rPr>
    </w:lvl>
  </w:abstractNum>
  <w:abstractNum w:abstractNumId="71" w15:restartNumberingAfterBreak="0">
    <w:nsid w:val="5B4B1EE3"/>
    <w:multiLevelType w:val="multilevel"/>
    <w:tmpl w:val="375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67CC60"/>
    <w:multiLevelType w:val="hybridMultilevel"/>
    <w:tmpl w:val="FFFFFFFF"/>
    <w:lvl w:ilvl="0" w:tplc="56A8EE88">
      <w:start w:val="1"/>
      <w:numFmt w:val="bullet"/>
      <w:lvlText w:val=""/>
      <w:lvlJc w:val="left"/>
      <w:pPr>
        <w:ind w:left="720" w:hanging="360"/>
      </w:pPr>
      <w:rPr>
        <w:rFonts w:ascii="Symbol" w:hAnsi="Symbol" w:hint="default"/>
      </w:rPr>
    </w:lvl>
    <w:lvl w:ilvl="1" w:tplc="99CA624C">
      <w:start w:val="1"/>
      <w:numFmt w:val="bullet"/>
      <w:lvlText w:val="o"/>
      <w:lvlJc w:val="left"/>
      <w:pPr>
        <w:ind w:left="1440" w:hanging="360"/>
      </w:pPr>
      <w:rPr>
        <w:rFonts w:ascii="Courier New" w:hAnsi="Courier New" w:hint="default"/>
      </w:rPr>
    </w:lvl>
    <w:lvl w:ilvl="2" w:tplc="6C569F74">
      <w:start w:val="1"/>
      <w:numFmt w:val="bullet"/>
      <w:lvlText w:val=""/>
      <w:lvlJc w:val="left"/>
      <w:pPr>
        <w:ind w:left="2160" w:hanging="360"/>
      </w:pPr>
      <w:rPr>
        <w:rFonts w:ascii="Wingdings" w:hAnsi="Wingdings" w:hint="default"/>
      </w:rPr>
    </w:lvl>
    <w:lvl w:ilvl="3" w:tplc="991EB7A6">
      <w:start w:val="1"/>
      <w:numFmt w:val="bullet"/>
      <w:lvlText w:val=""/>
      <w:lvlJc w:val="left"/>
      <w:pPr>
        <w:ind w:left="2880" w:hanging="360"/>
      </w:pPr>
      <w:rPr>
        <w:rFonts w:ascii="Symbol" w:hAnsi="Symbol" w:hint="default"/>
      </w:rPr>
    </w:lvl>
    <w:lvl w:ilvl="4" w:tplc="D58C03F0">
      <w:start w:val="1"/>
      <w:numFmt w:val="bullet"/>
      <w:lvlText w:val="o"/>
      <w:lvlJc w:val="left"/>
      <w:pPr>
        <w:ind w:left="3600" w:hanging="360"/>
      </w:pPr>
      <w:rPr>
        <w:rFonts w:ascii="Courier New" w:hAnsi="Courier New" w:hint="default"/>
      </w:rPr>
    </w:lvl>
    <w:lvl w:ilvl="5" w:tplc="5ABEB29E">
      <w:start w:val="1"/>
      <w:numFmt w:val="bullet"/>
      <w:lvlText w:val=""/>
      <w:lvlJc w:val="left"/>
      <w:pPr>
        <w:ind w:left="4320" w:hanging="360"/>
      </w:pPr>
      <w:rPr>
        <w:rFonts w:ascii="Wingdings" w:hAnsi="Wingdings" w:hint="default"/>
      </w:rPr>
    </w:lvl>
    <w:lvl w:ilvl="6" w:tplc="EEDAB988">
      <w:start w:val="1"/>
      <w:numFmt w:val="bullet"/>
      <w:lvlText w:val=""/>
      <w:lvlJc w:val="left"/>
      <w:pPr>
        <w:ind w:left="5040" w:hanging="360"/>
      </w:pPr>
      <w:rPr>
        <w:rFonts w:ascii="Symbol" w:hAnsi="Symbol" w:hint="default"/>
      </w:rPr>
    </w:lvl>
    <w:lvl w:ilvl="7" w:tplc="24C28014">
      <w:start w:val="1"/>
      <w:numFmt w:val="bullet"/>
      <w:lvlText w:val="o"/>
      <w:lvlJc w:val="left"/>
      <w:pPr>
        <w:ind w:left="5760" w:hanging="360"/>
      </w:pPr>
      <w:rPr>
        <w:rFonts w:ascii="Courier New" w:hAnsi="Courier New" w:hint="default"/>
      </w:rPr>
    </w:lvl>
    <w:lvl w:ilvl="8" w:tplc="FFDC4EC8">
      <w:start w:val="1"/>
      <w:numFmt w:val="bullet"/>
      <w:lvlText w:val=""/>
      <w:lvlJc w:val="left"/>
      <w:pPr>
        <w:ind w:left="6480" w:hanging="360"/>
      </w:pPr>
      <w:rPr>
        <w:rFonts w:ascii="Wingdings" w:hAnsi="Wingdings" w:hint="default"/>
      </w:rPr>
    </w:lvl>
  </w:abstractNum>
  <w:abstractNum w:abstractNumId="73" w15:restartNumberingAfterBreak="0">
    <w:nsid w:val="5B740CD6"/>
    <w:multiLevelType w:val="hybridMultilevel"/>
    <w:tmpl w:val="FFFFFFFF"/>
    <w:lvl w:ilvl="0" w:tplc="52C4B0B2">
      <w:start w:val="1"/>
      <w:numFmt w:val="bullet"/>
      <w:lvlText w:val=""/>
      <w:lvlJc w:val="left"/>
      <w:pPr>
        <w:ind w:left="720" w:hanging="360"/>
      </w:pPr>
      <w:rPr>
        <w:rFonts w:ascii="Symbol" w:hAnsi="Symbol" w:hint="default"/>
      </w:rPr>
    </w:lvl>
    <w:lvl w:ilvl="1" w:tplc="37B6A13E">
      <w:start w:val="1"/>
      <w:numFmt w:val="bullet"/>
      <w:lvlText w:val="o"/>
      <w:lvlJc w:val="left"/>
      <w:pPr>
        <w:ind w:left="1440" w:hanging="360"/>
      </w:pPr>
      <w:rPr>
        <w:rFonts w:ascii="Courier New" w:hAnsi="Courier New" w:hint="default"/>
      </w:rPr>
    </w:lvl>
    <w:lvl w:ilvl="2" w:tplc="3D74E1B4">
      <w:start w:val="1"/>
      <w:numFmt w:val="bullet"/>
      <w:lvlText w:val=""/>
      <w:lvlJc w:val="left"/>
      <w:pPr>
        <w:ind w:left="2160" w:hanging="360"/>
      </w:pPr>
      <w:rPr>
        <w:rFonts w:ascii="Wingdings" w:hAnsi="Wingdings" w:hint="default"/>
      </w:rPr>
    </w:lvl>
    <w:lvl w:ilvl="3" w:tplc="39468EE4">
      <w:start w:val="1"/>
      <w:numFmt w:val="bullet"/>
      <w:lvlText w:val=""/>
      <w:lvlJc w:val="left"/>
      <w:pPr>
        <w:ind w:left="2880" w:hanging="360"/>
      </w:pPr>
      <w:rPr>
        <w:rFonts w:ascii="Symbol" w:hAnsi="Symbol" w:hint="default"/>
      </w:rPr>
    </w:lvl>
    <w:lvl w:ilvl="4" w:tplc="3D5ECCCC">
      <w:start w:val="1"/>
      <w:numFmt w:val="bullet"/>
      <w:lvlText w:val="o"/>
      <w:lvlJc w:val="left"/>
      <w:pPr>
        <w:ind w:left="3600" w:hanging="360"/>
      </w:pPr>
      <w:rPr>
        <w:rFonts w:ascii="Courier New" w:hAnsi="Courier New" w:hint="default"/>
      </w:rPr>
    </w:lvl>
    <w:lvl w:ilvl="5" w:tplc="5308E5A4">
      <w:start w:val="1"/>
      <w:numFmt w:val="bullet"/>
      <w:lvlText w:val=""/>
      <w:lvlJc w:val="left"/>
      <w:pPr>
        <w:ind w:left="4320" w:hanging="360"/>
      </w:pPr>
      <w:rPr>
        <w:rFonts w:ascii="Wingdings" w:hAnsi="Wingdings" w:hint="default"/>
      </w:rPr>
    </w:lvl>
    <w:lvl w:ilvl="6" w:tplc="72F6A58A">
      <w:start w:val="1"/>
      <w:numFmt w:val="bullet"/>
      <w:lvlText w:val=""/>
      <w:lvlJc w:val="left"/>
      <w:pPr>
        <w:ind w:left="5040" w:hanging="360"/>
      </w:pPr>
      <w:rPr>
        <w:rFonts w:ascii="Symbol" w:hAnsi="Symbol" w:hint="default"/>
      </w:rPr>
    </w:lvl>
    <w:lvl w:ilvl="7" w:tplc="2E6A198A">
      <w:start w:val="1"/>
      <w:numFmt w:val="bullet"/>
      <w:lvlText w:val="o"/>
      <w:lvlJc w:val="left"/>
      <w:pPr>
        <w:ind w:left="5760" w:hanging="360"/>
      </w:pPr>
      <w:rPr>
        <w:rFonts w:ascii="Courier New" w:hAnsi="Courier New" w:hint="default"/>
      </w:rPr>
    </w:lvl>
    <w:lvl w:ilvl="8" w:tplc="11740262">
      <w:start w:val="1"/>
      <w:numFmt w:val="bullet"/>
      <w:lvlText w:val=""/>
      <w:lvlJc w:val="left"/>
      <w:pPr>
        <w:ind w:left="6480" w:hanging="360"/>
      </w:pPr>
      <w:rPr>
        <w:rFonts w:ascii="Wingdings" w:hAnsi="Wingdings" w:hint="default"/>
      </w:rPr>
    </w:lvl>
  </w:abstractNum>
  <w:abstractNum w:abstractNumId="74" w15:restartNumberingAfterBreak="0">
    <w:nsid w:val="5BEE7888"/>
    <w:multiLevelType w:val="multilevel"/>
    <w:tmpl w:val="9F96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C839EB"/>
    <w:multiLevelType w:val="hybridMultilevel"/>
    <w:tmpl w:val="FFFFFFFF"/>
    <w:lvl w:ilvl="0" w:tplc="F1BE9648">
      <w:start w:val="1"/>
      <w:numFmt w:val="bullet"/>
      <w:lvlText w:val=""/>
      <w:lvlJc w:val="left"/>
      <w:pPr>
        <w:ind w:left="720" w:hanging="360"/>
      </w:pPr>
      <w:rPr>
        <w:rFonts w:ascii="Symbol" w:hAnsi="Symbol" w:hint="default"/>
      </w:rPr>
    </w:lvl>
    <w:lvl w:ilvl="1" w:tplc="DC6CCEB2">
      <w:start w:val="1"/>
      <w:numFmt w:val="bullet"/>
      <w:lvlText w:val="o"/>
      <w:lvlJc w:val="left"/>
      <w:pPr>
        <w:ind w:left="1440" w:hanging="360"/>
      </w:pPr>
      <w:rPr>
        <w:rFonts w:ascii="Courier New" w:hAnsi="Courier New" w:hint="default"/>
      </w:rPr>
    </w:lvl>
    <w:lvl w:ilvl="2" w:tplc="21F63AC0">
      <w:start w:val="1"/>
      <w:numFmt w:val="bullet"/>
      <w:lvlText w:val=""/>
      <w:lvlJc w:val="left"/>
      <w:pPr>
        <w:ind w:left="2160" w:hanging="360"/>
      </w:pPr>
      <w:rPr>
        <w:rFonts w:ascii="Wingdings" w:hAnsi="Wingdings" w:hint="default"/>
      </w:rPr>
    </w:lvl>
    <w:lvl w:ilvl="3" w:tplc="3E8CE196">
      <w:start w:val="1"/>
      <w:numFmt w:val="bullet"/>
      <w:lvlText w:val=""/>
      <w:lvlJc w:val="left"/>
      <w:pPr>
        <w:ind w:left="2880" w:hanging="360"/>
      </w:pPr>
      <w:rPr>
        <w:rFonts w:ascii="Symbol" w:hAnsi="Symbol" w:hint="default"/>
      </w:rPr>
    </w:lvl>
    <w:lvl w:ilvl="4" w:tplc="F5C40142">
      <w:start w:val="1"/>
      <w:numFmt w:val="bullet"/>
      <w:lvlText w:val="o"/>
      <w:lvlJc w:val="left"/>
      <w:pPr>
        <w:ind w:left="3600" w:hanging="360"/>
      </w:pPr>
      <w:rPr>
        <w:rFonts w:ascii="Courier New" w:hAnsi="Courier New" w:hint="default"/>
      </w:rPr>
    </w:lvl>
    <w:lvl w:ilvl="5" w:tplc="7F6CD8D8">
      <w:start w:val="1"/>
      <w:numFmt w:val="bullet"/>
      <w:lvlText w:val=""/>
      <w:lvlJc w:val="left"/>
      <w:pPr>
        <w:ind w:left="4320" w:hanging="360"/>
      </w:pPr>
      <w:rPr>
        <w:rFonts w:ascii="Wingdings" w:hAnsi="Wingdings" w:hint="default"/>
      </w:rPr>
    </w:lvl>
    <w:lvl w:ilvl="6" w:tplc="7AF0EC12">
      <w:start w:val="1"/>
      <w:numFmt w:val="bullet"/>
      <w:lvlText w:val=""/>
      <w:lvlJc w:val="left"/>
      <w:pPr>
        <w:ind w:left="5040" w:hanging="360"/>
      </w:pPr>
      <w:rPr>
        <w:rFonts w:ascii="Symbol" w:hAnsi="Symbol" w:hint="default"/>
      </w:rPr>
    </w:lvl>
    <w:lvl w:ilvl="7" w:tplc="23A4A6D0">
      <w:start w:val="1"/>
      <w:numFmt w:val="bullet"/>
      <w:lvlText w:val="o"/>
      <w:lvlJc w:val="left"/>
      <w:pPr>
        <w:ind w:left="5760" w:hanging="360"/>
      </w:pPr>
      <w:rPr>
        <w:rFonts w:ascii="Courier New" w:hAnsi="Courier New" w:hint="default"/>
      </w:rPr>
    </w:lvl>
    <w:lvl w:ilvl="8" w:tplc="041CE63E">
      <w:start w:val="1"/>
      <w:numFmt w:val="bullet"/>
      <w:lvlText w:val=""/>
      <w:lvlJc w:val="left"/>
      <w:pPr>
        <w:ind w:left="6480" w:hanging="360"/>
      </w:pPr>
      <w:rPr>
        <w:rFonts w:ascii="Wingdings" w:hAnsi="Wingdings" w:hint="default"/>
      </w:rPr>
    </w:lvl>
  </w:abstractNum>
  <w:abstractNum w:abstractNumId="76" w15:restartNumberingAfterBreak="0">
    <w:nsid w:val="5EB0409F"/>
    <w:multiLevelType w:val="multilevel"/>
    <w:tmpl w:val="96748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724CD6"/>
    <w:multiLevelType w:val="multilevel"/>
    <w:tmpl w:val="CD24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BD5475"/>
    <w:multiLevelType w:val="hybridMultilevel"/>
    <w:tmpl w:val="99DC18C0"/>
    <w:lvl w:ilvl="0" w:tplc="BC162106">
      <w:start w:val="1"/>
      <w:numFmt w:val="bullet"/>
      <w:lvlText w:val=""/>
      <w:lvlJc w:val="left"/>
      <w:pPr>
        <w:ind w:left="1080" w:hanging="360"/>
      </w:pPr>
      <w:rPr>
        <w:rFonts w:ascii="Symbol" w:hAnsi="Symbol" w:hint="default"/>
      </w:rPr>
    </w:lvl>
    <w:lvl w:ilvl="1" w:tplc="269214FA">
      <w:start w:val="1"/>
      <w:numFmt w:val="bullet"/>
      <w:lvlText w:val="o"/>
      <w:lvlJc w:val="left"/>
      <w:pPr>
        <w:ind w:left="1800" w:hanging="360"/>
      </w:pPr>
      <w:rPr>
        <w:rFonts w:ascii="Courier New" w:hAnsi="Courier New" w:hint="default"/>
      </w:rPr>
    </w:lvl>
    <w:lvl w:ilvl="2" w:tplc="3D26677E">
      <w:start w:val="1"/>
      <w:numFmt w:val="bullet"/>
      <w:lvlText w:val=""/>
      <w:lvlJc w:val="left"/>
      <w:pPr>
        <w:ind w:left="2520" w:hanging="360"/>
      </w:pPr>
      <w:rPr>
        <w:rFonts w:ascii="Wingdings" w:hAnsi="Wingdings" w:hint="default"/>
      </w:rPr>
    </w:lvl>
    <w:lvl w:ilvl="3" w:tplc="E30CEC02">
      <w:start w:val="1"/>
      <w:numFmt w:val="bullet"/>
      <w:lvlText w:val=""/>
      <w:lvlJc w:val="left"/>
      <w:pPr>
        <w:ind w:left="3240" w:hanging="360"/>
      </w:pPr>
      <w:rPr>
        <w:rFonts w:ascii="Symbol" w:hAnsi="Symbol" w:hint="default"/>
      </w:rPr>
    </w:lvl>
    <w:lvl w:ilvl="4" w:tplc="D13EF5E0">
      <w:start w:val="1"/>
      <w:numFmt w:val="bullet"/>
      <w:lvlText w:val="o"/>
      <w:lvlJc w:val="left"/>
      <w:pPr>
        <w:ind w:left="3960" w:hanging="360"/>
      </w:pPr>
      <w:rPr>
        <w:rFonts w:ascii="Courier New" w:hAnsi="Courier New" w:hint="default"/>
      </w:rPr>
    </w:lvl>
    <w:lvl w:ilvl="5" w:tplc="223A533E">
      <w:start w:val="1"/>
      <w:numFmt w:val="bullet"/>
      <w:lvlText w:val=""/>
      <w:lvlJc w:val="left"/>
      <w:pPr>
        <w:ind w:left="4680" w:hanging="360"/>
      </w:pPr>
      <w:rPr>
        <w:rFonts w:ascii="Wingdings" w:hAnsi="Wingdings" w:hint="default"/>
      </w:rPr>
    </w:lvl>
    <w:lvl w:ilvl="6" w:tplc="D57A20F4">
      <w:start w:val="1"/>
      <w:numFmt w:val="bullet"/>
      <w:lvlText w:val=""/>
      <w:lvlJc w:val="left"/>
      <w:pPr>
        <w:ind w:left="5400" w:hanging="360"/>
      </w:pPr>
      <w:rPr>
        <w:rFonts w:ascii="Symbol" w:hAnsi="Symbol" w:hint="default"/>
      </w:rPr>
    </w:lvl>
    <w:lvl w:ilvl="7" w:tplc="8536C746">
      <w:start w:val="1"/>
      <w:numFmt w:val="bullet"/>
      <w:lvlText w:val="o"/>
      <w:lvlJc w:val="left"/>
      <w:pPr>
        <w:ind w:left="6120" w:hanging="360"/>
      </w:pPr>
      <w:rPr>
        <w:rFonts w:ascii="Courier New" w:hAnsi="Courier New" w:hint="default"/>
      </w:rPr>
    </w:lvl>
    <w:lvl w:ilvl="8" w:tplc="5A1C602A">
      <w:start w:val="1"/>
      <w:numFmt w:val="bullet"/>
      <w:lvlText w:val=""/>
      <w:lvlJc w:val="left"/>
      <w:pPr>
        <w:ind w:left="6840" w:hanging="360"/>
      </w:pPr>
      <w:rPr>
        <w:rFonts w:ascii="Wingdings" w:hAnsi="Wingdings" w:hint="default"/>
      </w:rPr>
    </w:lvl>
  </w:abstractNum>
  <w:abstractNum w:abstractNumId="79" w15:restartNumberingAfterBreak="0">
    <w:nsid w:val="6239680F"/>
    <w:multiLevelType w:val="hybridMultilevel"/>
    <w:tmpl w:val="FFFFFFFF"/>
    <w:lvl w:ilvl="0" w:tplc="80BA071C">
      <w:start w:val="1"/>
      <w:numFmt w:val="bullet"/>
      <w:lvlText w:val=""/>
      <w:lvlJc w:val="left"/>
      <w:pPr>
        <w:ind w:left="720" w:hanging="360"/>
      </w:pPr>
      <w:rPr>
        <w:rFonts w:ascii="Symbol" w:hAnsi="Symbol" w:hint="default"/>
      </w:rPr>
    </w:lvl>
    <w:lvl w:ilvl="1" w:tplc="FD066A46">
      <w:start w:val="1"/>
      <w:numFmt w:val="bullet"/>
      <w:lvlText w:val="o"/>
      <w:lvlJc w:val="left"/>
      <w:pPr>
        <w:ind w:left="1440" w:hanging="360"/>
      </w:pPr>
      <w:rPr>
        <w:rFonts w:ascii="Courier New" w:hAnsi="Courier New" w:hint="default"/>
      </w:rPr>
    </w:lvl>
    <w:lvl w:ilvl="2" w:tplc="72CEEBC2">
      <w:start w:val="1"/>
      <w:numFmt w:val="bullet"/>
      <w:lvlText w:val=""/>
      <w:lvlJc w:val="left"/>
      <w:pPr>
        <w:ind w:left="2160" w:hanging="360"/>
      </w:pPr>
      <w:rPr>
        <w:rFonts w:ascii="Wingdings" w:hAnsi="Wingdings" w:hint="default"/>
      </w:rPr>
    </w:lvl>
    <w:lvl w:ilvl="3" w:tplc="026090D8">
      <w:start w:val="1"/>
      <w:numFmt w:val="bullet"/>
      <w:lvlText w:val=""/>
      <w:lvlJc w:val="left"/>
      <w:pPr>
        <w:ind w:left="2880" w:hanging="360"/>
      </w:pPr>
      <w:rPr>
        <w:rFonts w:ascii="Symbol" w:hAnsi="Symbol" w:hint="default"/>
      </w:rPr>
    </w:lvl>
    <w:lvl w:ilvl="4" w:tplc="5418AEA8">
      <w:start w:val="1"/>
      <w:numFmt w:val="bullet"/>
      <w:lvlText w:val="o"/>
      <w:lvlJc w:val="left"/>
      <w:pPr>
        <w:ind w:left="3600" w:hanging="360"/>
      </w:pPr>
      <w:rPr>
        <w:rFonts w:ascii="Courier New" w:hAnsi="Courier New" w:hint="default"/>
      </w:rPr>
    </w:lvl>
    <w:lvl w:ilvl="5" w:tplc="DCEA773C">
      <w:start w:val="1"/>
      <w:numFmt w:val="bullet"/>
      <w:lvlText w:val=""/>
      <w:lvlJc w:val="left"/>
      <w:pPr>
        <w:ind w:left="4320" w:hanging="360"/>
      </w:pPr>
      <w:rPr>
        <w:rFonts w:ascii="Wingdings" w:hAnsi="Wingdings" w:hint="default"/>
      </w:rPr>
    </w:lvl>
    <w:lvl w:ilvl="6" w:tplc="D61205A4">
      <w:start w:val="1"/>
      <w:numFmt w:val="bullet"/>
      <w:lvlText w:val=""/>
      <w:lvlJc w:val="left"/>
      <w:pPr>
        <w:ind w:left="5040" w:hanging="360"/>
      </w:pPr>
      <w:rPr>
        <w:rFonts w:ascii="Symbol" w:hAnsi="Symbol" w:hint="default"/>
      </w:rPr>
    </w:lvl>
    <w:lvl w:ilvl="7" w:tplc="BFA0D0EC">
      <w:start w:val="1"/>
      <w:numFmt w:val="bullet"/>
      <w:lvlText w:val="o"/>
      <w:lvlJc w:val="left"/>
      <w:pPr>
        <w:ind w:left="5760" w:hanging="360"/>
      </w:pPr>
      <w:rPr>
        <w:rFonts w:ascii="Courier New" w:hAnsi="Courier New" w:hint="default"/>
      </w:rPr>
    </w:lvl>
    <w:lvl w:ilvl="8" w:tplc="7004ED2C">
      <w:start w:val="1"/>
      <w:numFmt w:val="bullet"/>
      <w:lvlText w:val=""/>
      <w:lvlJc w:val="left"/>
      <w:pPr>
        <w:ind w:left="6480" w:hanging="360"/>
      </w:pPr>
      <w:rPr>
        <w:rFonts w:ascii="Wingdings" w:hAnsi="Wingdings" w:hint="default"/>
      </w:rPr>
    </w:lvl>
  </w:abstractNum>
  <w:abstractNum w:abstractNumId="80" w15:restartNumberingAfterBreak="0">
    <w:nsid w:val="62A57C37"/>
    <w:multiLevelType w:val="hybridMultilevel"/>
    <w:tmpl w:val="5BB6A792"/>
    <w:lvl w:ilvl="0" w:tplc="40A8E69E">
      <w:start w:val="1"/>
      <w:numFmt w:val="bullet"/>
      <w:lvlText w:val=""/>
      <w:lvlJc w:val="left"/>
      <w:pPr>
        <w:ind w:left="1080" w:hanging="360"/>
      </w:pPr>
      <w:rPr>
        <w:rFonts w:ascii="Symbol" w:hAnsi="Symbol" w:hint="default"/>
      </w:rPr>
    </w:lvl>
    <w:lvl w:ilvl="1" w:tplc="F4085BF0">
      <w:start w:val="1"/>
      <w:numFmt w:val="bullet"/>
      <w:lvlText w:val="o"/>
      <w:lvlJc w:val="left"/>
      <w:pPr>
        <w:ind w:left="1800" w:hanging="360"/>
      </w:pPr>
      <w:rPr>
        <w:rFonts w:ascii="Courier New" w:hAnsi="Courier New" w:hint="default"/>
      </w:rPr>
    </w:lvl>
    <w:lvl w:ilvl="2" w:tplc="8B8AB798">
      <w:start w:val="1"/>
      <w:numFmt w:val="bullet"/>
      <w:lvlText w:val=""/>
      <w:lvlJc w:val="left"/>
      <w:pPr>
        <w:ind w:left="2520" w:hanging="360"/>
      </w:pPr>
      <w:rPr>
        <w:rFonts w:ascii="Wingdings" w:hAnsi="Wingdings" w:hint="default"/>
      </w:rPr>
    </w:lvl>
    <w:lvl w:ilvl="3" w:tplc="AF723A98">
      <w:start w:val="1"/>
      <w:numFmt w:val="bullet"/>
      <w:lvlText w:val=""/>
      <w:lvlJc w:val="left"/>
      <w:pPr>
        <w:ind w:left="3240" w:hanging="360"/>
      </w:pPr>
      <w:rPr>
        <w:rFonts w:ascii="Symbol" w:hAnsi="Symbol" w:hint="default"/>
      </w:rPr>
    </w:lvl>
    <w:lvl w:ilvl="4" w:tplc="68F61FC8">
      <w:start w:val="1"/>
      <w:numFmt w:val="bullet"/>
      <w:lvlText w:val="o"/>
      <w:lvlJc w:val="left"/>
      <w:pPr>
        <w:ind w:left="3960" w:hanging="360"/>
      </w:pPr>
      <w:rPr>
        <w:rFonts w:ascii="Courier New" w:hAnsi="Courier New" w:hint="default"/>
      </w:rPr>
    </w:lvl>
    <w:lvl w:ilvl="5" w:tplc="BEEAB870">
      <w:start w:val="1"/>
      <w:numFmt w:val="bullet"/>
      <w:lvlText w:val=""/>
      <w:lvlJc w:val="left"/>
      <w:pPr>
        <w:ind w:left="4680" w:hanging="360"/>
      </w:pPr>
      <w:rPr>
        <w:rFonts w:ascii="Wingdings" w:hAnsi="Wingdings" w:hint="default"/>
      </w:rPr>
    </w:lvl>
    <w:lvl w:ilvl="6" w:tplc="24F0681E">
      <w:start w:val="1"/>
      <w:numFmt w:val="bullet"/>
      <w:lvlText w:val=""/>
      <w:lvlJc w:val="left"/>
      <w:pPr>
        <w:ind w:left="5400" w:hanging="360"/>
      </w:pPr>
      <w:rPr>
        <w:rFonts w:ascii="Symbol" w:hAnsi="Symbol" w:hint="default"/>
      </w:rPr>
    </w:lvl>
    <w:lvl w:ilvl="7" w:tplc="D20249C8">
      <w:start w:val="1"/>
      <w:numFmt w:val="bullet"/>
      <w:lvlText w:val="o"/>
      <w:lvlJc w:val="left"/>
      <w:pPr>
        <w:ind w:left="6120" w:hanging="360"/>
      </w:pPr>
      <w:rPr>
        <w:rFonts w:ascii="Courier New" w:hAnsi="Courier New" w:hint="default"/>
      </w:rPr>
    </w:lvl>
    <w:lvl w:ilvl="8" w:tplc="D9E0EDE2">
      <w:start w:val="1"/>
      <w:numFmt w:val="bullet"/>
      <w:lvlText w:val=""/>
      <w:lvlJc w:val="left"/>
      <w:pPr>
        <w:ind w:left="6840" w:hanging="360"/>
      </w:pPr>
      <w:rPr>
        <w:rFonts w:ascii="Wingdings" w:hAnsi="Wingdings" w:hint="default"/>
      </w:rPr>
    </w:lvl>
  </w:abstractNum>
  <w:abstractNum w:abstractNumId="81" w15:restartNumberingAfterBreak="0">
    <w:nsid w:val="62F72589"/>
    <w:multiLevelType w:val="hybridMultilevel"/>
    <w:tmpl w:val="CC1AA114"/>
    <w:lvl w:ilvl="0" w:tplc="2B023740">
      <w:start w:val="1"/>
      <w:numFmt w:val="decimal"/>
      <w:lvlText w:val="%1."/>
      <w:lvlJc w:val="left"/>
      <w:pPr>
        <w:ind w:left="720" w:hanging="360"/>
      </w:pPr>
    </w:lvl>
    <w:lvl w:ilvl="1" w:tplc="F3665354">
      <w:start w:val="1"/>
      <w:numFmt w:val="lowerLetter"/>
      <w:lvlText w:val="%2."/>
      <w:lvlJc w:val="left"/>
      <w:pPr>
        <w:ind w:left="1440" w:hanging="360"/>
      </w:pPr>
    </w:lvl>
    <w:lvl w:ilvl="2" w:tplc="4FE6816C">
      <w:start w:val="1"/>
      <w:numFmt w:val="lowerRoman"/>
      <w:lvlText w:val="%3."/>
      <w:lvlJc w:val="right"/>
      <w:pPr>
        <w:ind w:left="2160" w:hanging="180"/>
      </w:pPr>
    </w:lvl>
    <w:lvl w:ilvl="3" w:tplc="88D615B0">
      <w:start w:val="1"/>
      <w:numFmt w:val="decimal"/>
      <w:lvlText w:val="%4."/>
      <w:lvlJc w:val="left"/>
      <w:pPr>
        <w:ind w:left="2880" w:hanging="360"/>
      </w:pPr>
    </w:lvl>
    <w:lvl w:ilvl="4" w:tplc="459E47BA">
      <w:start w:val="1"/>
      <w:numFmt w:val="lowerLetter"/>
      <w:lvlText w:val="%5."/>
      <w:lvlJc w:val="left"/>
      <w:pPr>
        <w:ind w:left="3600" w:hanging="360"/>
      </w:pPr>
    </w:lvl>
    <w:lvl w:ilvl="5" w:tplc="2FF2ADBA">
      <w:start w:val="1"/>
      <w:numFmt w:val="lowerRoman"/>
      <w:lvlText w:val="%6."/>
      <w:lvlJc w:val="right"/>
      <w:pPr>
        <w:ind w:left="4320" w:hanging="180"/>
      </w:pPr>
    </w:lvl>
    <w:lvl w:ilvl="6" w:tplc="37BED846">
      <w:start w:val="1"/>
      <w:numFmt w:val="decimal"/>
      <w:lvlText w:val="%7."/>
      <w:lvlJc w:val="left"/>
      <w:pPr>
        <w:ind w:left="5040" w:hanging="360"/>
      </w:pPr>
    </w:lvl>
    <w:lvl w:ilvl="7" w:tplc="B8B8F5E4">
      <w:start w:val="1"/>
      <w:numFmt w:val="lowerLetter"/>
      <w:lvlText w:val="%8."/>
      <w:lvlJc w:val="left"/>
      <w:pPr>
        <w:ind w:left="5760" w:hanging="360"/>
      </w:pPr>
    </w:lvl>
    <w:lvl w:ilvl="8" w:tplc="E95050A0">
      <w:start w:val="1"/>
      <w:numFmt w:val="lowerRoman"/>
      <w:lvlText w:val="%9."/>
      <w:lvlJc w:val="right"/>
      <w:pPr>
        <w:ind w:left="6480" w:hanging="180"/>
      </w:pPr>
    </w:lvl>
  </w:abstractNum>
  <w:abstractNum w:abstractNumId="82" w15:restartNumberingAfterBreak="0">
    <w:nsid w:val="631D3C5F"/>
    <w:multiLevelType w:val="hybridMultilevel"/>
    <w:tmpl w:val="FFFFFFFF"/>
    <w:lvl w:ilvl="0" w:tplc="B25E438A">
      <w:start w:val="1"/>
      <w:numFmt w:val="bullet"/>
      <w:lvlText w:val=""/>
      <w:lvlJc w:val="left"/>
      <w:pPr>
        <w:ind w:left="720" w:hanging="360"/>
      </w:pPr>
      <w:rPr>
        <w:rFonts w:ascii="Symbol" w:hAnsi="Symbol" w:hint="default"/>
      </w:rPr>
    </w:lvl>
    <w:lvl w:ilvl="1" w:tplc="95E01C6C">
      <w:start w:val="1"/>
      <w:numFmt w:val="bullet"/>
      <w:lvlText w:val="o"/>
      <w:lvlJc w:val="left"/>
      <w:pPr>
        <w:ind w:left="1440" w:hanging="360"/>
      </w:pPr>
      <w:rPr>
        <w:rFonts w:ascii="Courier New" w:hAnsi="Courier New" w:hint="default"/>
      </w:rPr>
    </w:lvl>
    <w:lvl w:ilvl="2" w:tplc="D9F4E57E">
      <w:start w:val="1"/>
      <w:numFmt w:val="bullet"/>
      <w:lvlText w:val=""/>
      <w:lvlJc w:val="left"/>
      <w:pPr>
        <w:ind w:left="2160" w:hanging="360"/>
      </w:pPr>
      <w:rPr>
        <w:rFonts w:ascii="Wingdings" w:hAnsi="Wingdings" w:hint="default"/>
      </w:rPr>
    </w:lvl>
    <w:lvl w:ilvl="3" w:tplc="9B84ABA4">
      <w:start w:val="1"/>
      <w:numFmt w:val="bullet"/>
      <w:lvlText w:val=""/>
      <w:lvlJc w:val="left"/>
      <w:pPr>
        <w:ind w:left="2880" w:hanging="360"/>
      </w:pPr>
      <w:rPr>
        <w:rFonts w:ascii="Symbol" w:hAnsi="Symbol" w:hint="default"/>
      </w:rPr>
    </w:lvl>
    <w:lvl w:ilvl="4" w:tplc="2E40CA1E">
      <w:start w:val="1"/>
      <w:numFmt w:val="bullet"/>
      <w:lvlText w:val="o"/>
      <w:lvlJc w:val="left"/>
      <w:pPr>
        <w:ind w:left="3600" w:hanging="360"/>
      </w:pPr>
      <w:rPr>
        <w:rFonts w:ascii="Courier New" w:hAnsi="Courier New" w:hint="default"/>
      </w:rPr>
    </w:lvl>
    <w:lvl w:ilvl="5" w:tplc="6FCEA546">
      <w:start w:val="1"/>
      <w:numFmt w:val="bullet"/>
      <w:lvlText w:val=""/>
      <w:lvlJc w:val="left"/>
      <w:pPr>
        <w:ind w:left="4320" w:hanging="360"/>
      </w:pPr>
      <w:rPr>
        <w:rFonts w:ascii="Wingdings" w:hAnsi="Wingdings" w:hint="default"/>
      </w:rPr>
    </w:lvl>
    <w:lvl w:ilvl="6" w:tplc="DBB437E4">
      <w:start w:val="1"/>
      <w:numFmt w:val="bullet"/>
      <w:lvlText w:val=""/>
      <w:lvlJc w:val="left"/>
      <w:pPr>
        <w:ind w:left="5040" w:hanging="360"/>
      </w:pPr>
      <w:rPr>
        <w:rFonts w:ascii="Symbol" w:hAnsi="Symbol" w:hint="default"/>
      </w:rPr>
    </w:lvl>
    <w:lvl w:ilvl="7" w:tplc="846E02F4">
      <w:start w:val="1"/>
      <w:numFmt w:val="bullet"/>
      <w:lvlText w:val="o"/>
      <w:lvlJc w:val="left"/>
      <w:pPr>
        <w:ind w:left="5760" w:hanging="360"/>
      </w:pPr>
      <w:rPr>
        <w:rFonts w:ascii="Courier New" w:hAnsi="Courier New" w:hint="default"/>
      </w:rPr>
    </w:lvl>
    <w:lvl w:ilvl="8" w:tplc="911EB168">
      <w:start w:val="1"/>
      <w:numFmt w:val="bullet"/>
      <w:lvlText w:val=""/>
      <w:lvlJc w:val="left"/>
      <w:pPr>
        <w:ind w:left="6480" w:hanging="360"/>
      </w:pPr>
      <w:rPr>
        <w:rFonts w:ascii="Wingdings" w:hAnsi="Wingdings" w:hint="default"/>
      </w:rPr>
    </w:lvl>
  </w:abstractNum>
  <w:abstractNum w:abstractNumId="83" w15:restartNumberingAfterBreak="0">
    <w:nsid w:val="64E3C129"/>
    <w:multiLevelType w:val="hybridMultilevel"/>
    <w:tmpl w:val="C7B8726A"/>
    <w:lvl w:ilvl="0" w:tplc="E8F6DDE0">
      <w:start w:val="1"/>
      <w:numFmt w:val="bullet"/>
      <w:lvlText w:val=""/>
      <w:lvlJc w:val="left"/>
      <w:pPr>
        <w:ind w:left="1080" w:hanging="360"/>
      </w:pPr>
      <w:rPr>
        <w:rFonts w:ascii="Symbol" w:hAnsi="Symbol" w:hint="default"/>
      </w:rPr>
    </w:lvl>
    <w:lvl w:ilvl="1" w:tplc="902C81EC">
      <w:start w:val="1"/>
      <w:numFmt w:val="bullet"/>
      <w:lvlText w:val="o"/>
      <w:lvlJc w:val="left"/>
      <w:pPr>
        <w:ind w:left="1800" w:hanging="360"/>
      </w:pPr>
      <w:rPr>
        <w:rFonts w:ascii="Courier New" w:hAnsi="Courier New" w:hint="default"/>
      </w:rPr>
    </w:lvl>
    <w:lvl w:ilvl="2" w:tplc="BB8A1B36">
      <w:start w:val="1"/>
      <w:numFmt w:val="bullet"/>
      <w:lvlText w:val=""/>
      <w:lvlJc w:val="left"/>
      <w:pPr>
        <w:ind w:left="2520" w:hanging="360"/>
      </w:pPr>
      <w:rPr>
        <w:rFonts w:ascii="Wingdings" w:hAnsi="Wingdings" w:hint="default"/>
      </w:rPr>
    </w:lvl>
    <w:lvl w:ilvl="3" w:tplc="2856EE90">
      <w:start w:val="1"/>
      <w:numFmt w:val="bullet"/>
      <w:lvlText w:val=""/>
      <w:lvlJc w:val="left"/>
      <w:pPr>
        <w:ind w:left="3240" w:hanging="360"/>
      </w:pPr>
      <w:rPr>
        <w:rFonts w:ascii="Symbol" w:hAnsi="Symbol" w:hint="default"/>
      </w:rPr>
    </w:lvl>
    <w:lvl w:ilvl="4" w:tplc="9C248572">
      <w:start w:val="1"/>
      <w:numFmt w:val="bullet"/>
      <w:lvlText w:val="o"/>
      <w:lvlJc w:val="left"/>
      <w:pPr>
        <w:ind w:left="3960" w:hanging="360"/>
      </w:pPr>
      <w:rPr>
        <w:rFonts w:ascii="Courier New" w:hAnsi="Courier New" w:hint="default"/>
      </w:rPr>
    </w:lvl>
    <w:lvl w:ilvl="5" w:tplc="E39A2728">
      <w:start w:val="1"/>
      <w:numFmt w:val="bullet"/>
      <w:lvlText w:val=""/>
      <w:lvlJc w:val="left"/>
      <w:pPr>
        <w:ind w:left="4680" w:hanging="360"/>
      </w:pPr>
      <w:rPr>
        <w:rFonts w:ascii="Wingdings" w:hAnsi="Wingdings" w:hint="default"/>
      </w:rPr>
    </w:lvl>
    <w:lvl w:ilvl="6" w:tplc="8E62CC74">
      <w:start w:val="1"/>
      <w:numFmt w:val="bullet"/>
      <w:lvlText w:val=""/>
      <w:lvlJc w:val="left"/>
      <w:pPr>
        <w:ind w:left="5400" w:hanging="360"/>
      </w:pPr>
      <w:rPr>
        <w:rFonts w:ascii="Symbol" w:hAnsi="Symbol" w:hint="default"/>
      </w:rPr>
    </w:lvl>
    <w:lvl w:ilvl="7" w:tplc="0F8E40F0">
      <w:start w:val="1"/>
      <w:numFmt w:val="bullet"/>
      <w:lvlText w:val="o"/>
      <w:lvlJc w:val="left"/>
      <w:pPr>
        <w:ind w:left="6120" w:hanging="360"/>
      </w:pPr>
      <w:rPr>
        <w:rFonts w:ascii="Courier New" w:hAnsi="Courier New" w:hint="default"/>
      </w:rPr>
    </w:lvl>
    <w:lvl w:ilvl="8" w:tplc="B05C2D4A">
      <w:start w:val="1"/>
      <w:numFmt w:val="bullet"/>
      <w:lvlText w:val=""/>
      <w:lvlJc w:val="left"/>
      <w:pPr>
        <w:ind w:left="6840" w:hanging="360"/>
      </w:pPr>
      <w:rPr>
        <w:rFonts w:ascii="Wingdings" w:hAnsi="Wingdings" w:hint="default"/>
      </w:rPr>
    </w:lvl>
  </w:abstractNum>
  <w:abstractNum w:abstractNumId="84" w15:restartNumberingAfterBreak="0">
    <w:nsid w:val="659E85A1"/>
    <w:multiLevelType w:val="hybridMultilevel"/>
    <w:tmpl w:val="FFFFFFFF"/>
    <w:lvl w:ilvl="0" w:tplc="FBCC4BBA">
      <w:start w:val="1"/>
      <w:numFmt w:val="bullet"/>
      <w:lvlText w:val=""/>
      <w:lvlJc w:val="left"/>
      <w:pPr>
        <w:ind w:left="720" w:hanging="360"/>
      </w:pPr>
      <w:rPr>
        <w:rFonts w:ascii="Symbol" w:hAnsi="Symbol" w:hint="default"/>
      </w:rPr>
    </w:lvl>
    <w:lvl w:ilvl="1" w:tplc="7924B4A6">
      <w:start w:val="1"/>
      <w:numFmt w:val="bullet"/>
      <w:lvlText w:val="o"/>
      <w:lvlJc w:val="left"/>
      <w:pPr>
        <w:ind w:left="1440" w:hanging="360"/>
      </w:pPr>
      <w:rPr>
        <w:rFonts w:ascii="Courier New" w:hAnsi="Courier New" w:hint="default"/>
      </w:rPr>
    </w:lvl>
    <w:lvl w:ilvl="2" w:tplc="BB54FB60">
      <w:start w:val="1"/>
      <w:numFmt w:val="bullet"/>
      <w:lvlText w:val=""/>
      <w:lvlJc w:val="left"/>
      <w:pPr>
        <w:ind w:left="2160" w:hanging="360"/>
      </w:pPr>
      <w:rPr>
        <w:rFonts w:ascii="Wingdings" w:hAnsi="Wingdings" w:hint="default"/>
      </w:rPr>
    </w:lvl>
    <w:lvl w:ilvl="3" w:tplc="5A4ED982">
      <w:start w:val="1"/>
      <w:numFmt w:val="bullet"/>
      <w:lvlText w:val=""/>
      <w:lvlJc w:val="left"/>
      <w:pPr>
        <w:ind w:left="2880" w:hanging="360"/>
      </w:pPr>
      <w:rPr>
        <w:rFonts w:ascii="Symbol" w:hAnsi="Symbol" w:hint="default"/>
      </w:rPr>
    </w:lvl>
    <w:lvl w:ilvl="4" w:tplc="0D1EA8BC">
      <w:start w:val="1"/>
      <w:numFmt w:val="bullet"/>
      <w:lvlText w:val="o"/>
      <w:lvlJc w:val="left"/>
      <w:pPr>
        <w:ind w:left="3600" w:hanging="360"/>
      </w:pPr>
      <w:rPr>
        <w:rFonts w:ascii="Courier New" w:hAnsi="Courier New" w:hint="default"/>
      </w:rPr>
    </w:lvl>
    <w:lvl w:ilvl="5" w:tplc="CFA6D3AA">
      <w:start w:val="1"/>
      <w:numFmt w:val="bullet"/>
      <w:lvlText w:val=""/>
      <w:lvlJc w:val="left"/>
      <w:pPr>
        <w:ind w:left="4320" w:hanging="360"/>
      </w:pPr>
      <w:rPr>
        <w:rFonts w:ascii="Wingdings" w:hAnsi="Wingdings" w:hint="default"/>
      </w:rPr>
    </w:lvl>
    <w:lvl w:ilvl="6" w:tplc="DB7222B6">
      <w:start w:val="1"/>
      <w:numFmt w:val="bullet"/>
      <w:lvlText w:val=""/>
      <w:lvlJc w:val="left"/>
      <w:pPr>
        <w:ind w:left="5040" w:hanging="360"/>
      </w:pPr>
      <w:rPr>
        <w:rFonts w:ascii="Symbol" w:hAnsi="Symbol" w:hint="default"/>
      </w:rPr>
    </w:lvl>
    <w:lvl w:ilvl="7" w:tplc="22B86D52">
      <w:start w:val="1"/>
      <w:numFmt w:val="bullet"/>
      <w:lvlText w:val="o"/>
      <w:lvlJc w:val="left"/>
      <w:pPr>
        <w:ind w:left="5760" w:hanging="360"/>
      </w:pPr>
      <w:rPr>
        <w:rFonts w:ascii="Courier New" w:hAnsi="Courier New" w:hint="default"/>
      </w:rPr>
    </w:lvl>
    <w:lvl w:ilvl="8" w:tplc="3EC2EE12">
      <w:start w:val="1"/>
      <w:numFmt w:val="bullet"/>
      <w:lvlText w:val=""/>
      <w:lvlJc w:val="left"/>
      <w:pPr>
        <w:ind w:left="6480" w:hanging="360"/>
      </w:pPr>
      <w:rPr>
        <w:rFonts w:ascii="Wingdings" w:hAnsi="Wingdings" w:hint="default"/>
      </w:rPr>
    </w:lvl>
  </w:abstractNum>
  <w:abstractNum w:abstractNumId="85" w15:restartNumberingAfterBreak="0">
    <w:nsid w:val="671F5ED8"/>
    <w:multiLevelType w:val="hybridMultilevel"/>
    <w:tmpl w:val="4DC288D0"/>
    <w:lvl w:ilvl="0" w:tplc="1BD2C19E">
      <w:start w:val="1"/>
      <w:numFmt w:val="bullet"/>
      <w:lvlText w:val=""/>
      <w:lvlJc w:val="left"/>
      <w:pPr>
        <w:ind w:left="720" w:hanging="360"/>
      </w:pPr>
      <w:rPr>
        <w:rFonts w:ascii="Symbol" w:hAnsi="Symbol" w:hint="default"/>
      </w:rPr>
    </w:lvl>
    <w:lvl w:ilvl="1" w:tplc="447EEFA2">
      <w:start w:val="1"/>
      <w:numFmt w:val="bullet"/>
      <w:lvlText w:val="o"/>
      <w:lvlJc w:val="left"/>
      <w:pPr>
        <w:ind w:left="1440" w:hanging="360"/>
      </w:pPr>
      <w:rPr>
        <w:rFonts w:ascii="Courier New" w:hAnsi="Courier New" w:hint="default"/>
      </w:rPr>
    </w:lvl>
    <w:lvl w:ilvl="2" w:tplc="CA663F58">
      <w:start w:val="1"/>
      <w:numFmt w:val="bullet"/>
      <w:lvlText w:val=""/>
      <w:lvlJc w:val="left"/>
      <w:pPr>
        <w:ind w:left="2160" w:hanging="360"/>
      </w:pPr>
      <w:rPr>
        <w:rFonts w:ascii="Wingdings" w:hAnsi="Wingdings" w:hint="default"/>
      </w:rPr>
    </w:lvl>
    <w:lvl w:ilvl="3" w:tplc="89DAD0F2">
      <w:start w:val="1"/>
      <w:numFmt w:val="bullet"/>
      <w:lvlText w:val=""/>
      <w:lvlJc w:val="left"/>
      <w:pPr>
        <w:ind w:left="2880" w:hanging="360"/>
      </w:pPr>
      <w:rPr>
        <w:rFonts w:ascii="Symbol" w:hAnsi="Symbol" w:hint="default"/>
      </w:rPr>
    </w:lvl>
    <w:lvl w:ilvl="4" w:tplc="6FAEDEDA">
      <w:start w:val="1"/>
      <w:numFmt w:val="bullet"/>
      <w:lvlText w:val="o"/>
      <w:lvlJc w:val="left"/>
      <w:pPr>
        <w:ind w:left="3600" w:hanging="360"/>
      </w:pPr>
      <w:rPr>
        <w:rFonts w:ascii="Courier New" w:hAnsi="Courier New" w:hint="default"/>
      </w:rPr>
    </w:lvl>
    <w:lvl w:ilvl="5" w:tplc="DCC02C02">
      <w:start w:val="1"/>
      <w:numFmt w:val="bullet"/>
      <w:lvlText w:val=""/>
      <w:lvlJc w:val="left"/>
      <w:pPr>
        <w:ind w:left="4320" w:hanging="360"/>
      </w:pPr>
      <w:rPr>
        <w:rFonts w:ascii="Wingdings" w:hAnsi="Wingdings" w:hint="default"/>
      </w:rPr>
    </w:lvl>
    <w:lvl w:ilvl="6" w:tplc="936AF7CE">
      <w:start w:val="1"/>
      <w:numFmt w:val="bullet"/>
      <w:lvlText w:val=""/>
      <w:lvlJc w:val="left"/>
      <w:pPr>
        <w:ind w:left="5040" w:hanging="360"/>
      </w:pPr>
      <w:rPr>
        <w:rFonts w:ascii="Symbol" w:hAnsi="Symbol" w:hint="default"/>
      </w:rPr>
    </w:lvl>
    <w:lvl w:ilvl="7" w:tplc="3C340F4E">
      <w:start w:val="1"/>
      <w:numFmt w:val="bullet"/>
      <w:lvlText w:val="o"/>
      <w:lvlJc w:val="left"/>
      <w:pPr>
        <w:ind w:left="5760" w:hanging="360"/>
      </w:pPr>
      <w:rPr>
        <w:rFonts w:ascii="Courier New" w:hAnsi="Courier New" w:hint="default"/>
      </w:rPr>
    </w:lvl>
    <w:lvl w:ilvl="8" w:tplc="81F64CC0">
      <w:start w:val="1"/>
      <w:numFmt w:val="bullet"/>
      <w:lvlText w:val=""/>
      <w:lvlJc w:val="left"/>
      <w:pPr>
        <w:ind w:left="6480" w:hanging="360"/>
      </w:pPr>
      <w:rPr>
        <w:rFonts w:ascii="Wingdings" w:hAnsi="Wingdings" w:hint="default"/>
      </w:rPr>
    </w:lvl>
  </w:abstractNum>
  <w:abstractNum w:abstractNumId="86" w15:restartNumberingAfterBreak="0">
    <w:nsid w:val="6A272A6C"/>
    <w:multiLevelType w:val="multilevel"/>
    <w:tmpl w:val="59D2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F8EBD8"/>
    <w:multiLevelType w:val="hybridMultilevel"/>
    <w:tmpl w:val="FFFFFFFF"/>
    <w:lvl w:ilvl="0" w:tplc="9D487364">
      <w:start w:val="1"/>
      <w:numFmt w:val="bullet"/>
      <w:lvlText w:val=""/>
      <w:lvlJc w:val="left"/>
      <w:pPr>
        <w:ind w:left="720" w:hanging="360"/>
      </w:pPr>
      <w:rPr>
        <w:rFonts w:ascii="Symbol" w:hAnsi="Symbol" w:hint="default"/>
      </w:rPr>
    </w:lvl>
    <w:lvl w:ilvl="1" w:tplc="5BC8945E">
      <w:start w:val="1"/>
      <w:numFmt w:val="bullet"/>
      <w:lvlText w:val="o"/>
      <w:lvlJc w:val="left"/>
      <w:pPr>
        <w:ind w:left="1440" w:hanging="360"/>
      </w:pPr>
      <w:rPr>
        <w:rFonts w:ascii="Courier New" w:hAnsi="Courier New" w:hint="default"/>
      </w:rPr>
    </w:lvl>
    <w:lvl w:ilvl="2" w:tplc="3F027CFC">
      <w:start w:val="1"/>
      <w:numFmt w:val="bullet"/>
      <w:lvlText w:val=""/>
      <w:lvlJc w:val="left"/>
      <w:pPr>
        <w:ind w:left="2160" w:hanging="360"/>
      </w:pPr>
      <w:rPr>
        <w:rFonts w:ascii="Wingdings" w:hAnsi="Wingdings" w:hint="default"/>
      </w:rPr>
    </w:lvl>
    <w:lvl w:ilvl="3" w:tplc="664E17FC">
      <w:start w:val="1"/>
      <w:numFmt w:val="bullet"/>
      <w:lvlText w:val=""/>
      <w:lvlJc w:val="left"/>
      <w:pPr>
        <w:ind w:left="2880" w:hanging="360"/>
      </w:pPr>
      <w:rPr>
        <w:rFonts w:ascii="Symbol" w:hAnsi="Symbol" w:hint="default"/>
      </w:rPr>
    </w:lvl>
    <w:lvl w:ilvl="4" w:tplc="91F4A03C">
      <w:start w:val="1"/>
      <w:numFmt w:val="bullet"/>
      <w:lvlText w:val="o"/>
      <w:lvlJc w:val="left"/>
      <w:pPr>
        <w:ind w:left="3600" w:hanging="360"/>
      </w:pPr>
      <w:rPr>
        <w:rFonts w:ascii="Courier New" w:hAnsi="Courier New" w:hint="default"/>
      </w:rPr>
    </w:lvl>
    <w:lvl w:ilvl="5" w:tplc="C52EF08E">
      <w:start w:val="1"/>
      <w:numFmt w:val="bullet"/>
      <w:lvlText w:val=""/>
      <w:lvlJc w:val="left"/>
      <w:pPr>
        <w:ind w:left="4320" w:hanging="360"/>
      </w:pPr>
      <w:rPr>
        <w:rFonts w:ascii="Wingdings" w:hAnsi="Wingdings" w:hint="default"/>
      </w:rPr>
    </w:lvl>
    <w:lvl w:ilvl="6" w:tplc="2B107EC8">
      <w:start w:val="1"/>
      <w:numFmt w:val="bullet"/>
      <w:lvlText w:val=""/>
      <w:lvlJc w:val="left"/>
      <w:pPr>
        <w:ind w:left="5040" w:hanging="360"/>
      </w:pPr>
      <w:rPr>
        <w:rFonts w:ascii="Symbol" w:hAnsi="Symbol" w:hint="default"/>
      </w:rPr>
    </w:lvl>
    <w:lvl w:ilvl="7" w:tplc="1FFEBCB0">
      <w:start w:val="1"/>
      <w:numFmt w:val="bullet"/>
      <w:lvlText w:val="o"/>
      <w:lvlJc w:val="left"/>
      <w:pPr>
        <w:ind w:left="5760" w:hanging="360"/>
      </w:pPr>
      <w:rPr>
        <w:rFonts w:ascii="Courier New" w:hAnsi="Courier New" w:hint="default"/>
      </w:rPr>
    </w:lvl>
    <w:lvl w:ilvl="8" w:tplc="3C365308">
      <w:start w:val="1"/>
      <w:numFmt w:val="bullet"/>
      <w:lvlText w:val=""/>
      <w:lvlJc w:val="left"/>
      <w:pPr>
        <w:ind w:left="6480" w:hanging="360"/>
      </w:pPr>
      <w:rPr>
        <w:rFonts w:ascii="Wingdings" w:hAnsi="Wingdings" w:hint="default"/>
      </w:rPr>
    </w:lvl>
  </w:abstractNum>
  <w:abstractNum w:abstractNumId="88" w15:restartNumberingAfterBreak="0">
    <w:nsid w:val="6BF1A003"/>
    <w:multiLevelType w:val="hybridMultilevel"/>
    <w:tmpl w:val="FFFFFFFF"/>
    <w:lvl w:ilvl="0" w:tplc="E07EECB0">
      <w:start w:val="1"/>
      <w:numFmt w:val="bullet"/>
      <w:lvlText w:val=""/>
      <w:lvlJc w:val="left"/>
      <w:pPr>
        <w:ind w:left="1080" w:hanging="360"/>
      </w:pPr>
      <w:rPr>
        <w:rFonts w:ascii="Symbol" w:hAnsi="Symbol" w:hint="default"/>
      </w:rPr>
    </w:lvl>
    <w:lvl w:ilvl="1" w:tplc="E39444EC">
      <w:start w:val="1"/>
      <w:numFmt w:val="bullet"/>
      <w:lvlText w:val="o"/>
      <w:lvlJc w:val="left"/>
      <w:pPr>
        <w:ind w:left="1800" w:hanging="360"/>
      </w:pPr>
      <w:rPr>
        <w:rFonts w:ascii="Courier New" w:hAnsi="Courier New" w:hint="default"/>
      </w:rPr>
    </w:lvl>
    <w:lvl w:ilvl="2" w:tplc="7A847D0E">
      <w:start w:val="1"/>
      <w:numFmt w:val="bullet"/>
      <w:lvlText w:val=""/>
      <w:lvlJc w:val="left"/>
      <w:pPr>
        <w:ind w:left="2520" w:hanging="360"/>
      </w:pPr>
      <w:rPr>
        <w:rFonts w:ascii="Wingdings" w:hAnsi="Wingdings" w:hint="default"/>
      </w:rPr>
    </w:lvl>
    <w:lvl w:ilvl="3" w:tplc="0A303C2E">
      <w:start w:val="1"/>
      <w:numFmt w:val="bullet"/>
      <w:lvlText w:val=""/>
      <w:lvlJc w:val="left"/>
      <w:pPr>
        <w:ind w:left="3240" w:hanging="360"/>
      </w:pPr>
      <w:rPr>
        <w:rFonts w:ascii="Symbol" w:hAnsi="Symbol" w:hint="default"/>
      </w:rPr>
    </w:lvl>
    <w:lvl w:ilvl="4" w:tplc="4116700E">
      <w:start w:val="1"/>
      <w:numFmt w:val="bullet"/>
      <w:lvlText w:val="o"/>
      <w:lvlJc w:val="left"/>
      <w:pPr>
        <w:ind w:left="3960" w:hanging="360"/>
      </w:pPr>
      <w:rPr>
        <w:rFonts w:ascii="Courier New" w:hAnsi="Courier New" w:hint="default"/>
      </w:rPr>
    </w:lvl>
    <w:lvl w:ilvl="5" w:tplc="6BCA9842">
      <w:start w:val="1"/>
      <w:numFmt w:val="bullet"/>
      <w:lvlText w:val=""/>
      <w:lvlJc w:val="left"/>
      <w:pPr>
        <w:ind w:left="4680" w:hanging="360"/>
      </w:pPr>
      <w:rPr>
        <w:rFonts w:ascii="Wingdings" w:hAnsi="Wingdings" w:hint="default"/>
      </w:rPr>
    </w:lvl>
    <w:lvl w:ilvl="6" w:tplc="BE6A99CA">
      <w:start w:val="1"/>
      <w:numFmt w:val="bullet"/>
      <w:lvlText w:val=""/>
      <w:lvlJc w:val="left"/>
      <w:pPr>
        <w:ind w:left="5400" w:hanging="360"/>
      </w:pPr>
      <w:rPr>
        <w:rFonts w:ascii="Symbol" w:hAnsi="Symbol" w:hint="default"/>
      </w:rPr>
    </w:lvl>
    <w:lvl w:ilvl="7" w:tplc="80DAA98E">
      <w:start w:val="1"/>
      <w:numFmt w:val="bullet"/>
      <w:lvlText w:val="o"/>
      <w:lvlJc w:val="left"/>
      <w:pPr>
        <w:ind w:left="6120" w:hanging="360"/>
      </w:pPr>
      <w:rPr>
        <w:rFonts w:ascii="Courier New" w:hAnsi="Courier New" w:hint="default"/>
      </w:rPr>
    </w:lvl>
    <w:lvl w:ilvl="8" w:tplc="1BF8797E">
      <w:start w:val="1"/>
      <w:numFmt w:val="bullet"/>
      <w:lvlText w:val=""/>
      <w:lvlJc w:val="left"/>
      <w:pPr>
        <w:ind w:left="6840" w:hanging="360"/>
      </w:pPr>
      <w:rPr>
        <w:rFonts w:ascii="Wingdings" w:hAnsi="Wingdings" w:hint="default"/>
      </w:rPr>
    </w:lvl>
  </w:abstractNum>
  <w:abstractNum w:abstractNumId="89" w15:restartNumberingAfterBreak="0">
    <w:nsid w:val="6BF5B82B"/>
    <w:multiLevelType w:val="hybridMultilevel"/>
    <w:tmpl w:val="FFFFFFFF"/>
    <w:lvl w:ilvl="0" w:tplc="1EAC361C">
      <w:start w:val="1"/>
      <w:numFmt w:val="bullet"/>
      <w:lvlText w:val=""/>
      <w:lvlJc w:val="left"/>
      <w:pPr>
        <w:ind w:left="720" w:hanging="360"/>
      </w:pPr>
      <w:rPr>
        <w:rFonts w:ascii="Symbol" w:hAnsi="Symbol" w:hint="default"/>
      </w:rPr>
    </w:lvl>
    <w:lvl w:ilvl="1" w:tplc="4E52F2BE">
      <w:start w:val="1"/>
      <w:numFmt w:val="bullet"/>
      <w:lvlText w:val="o"/>
      <w:lvlJc w:val="left"/>
      <w:pPr>
        <w:ind w:left="1440" w:hanging="360"/>
      </w:pPr>
      <w:rPr>
        <w:rFonts w:ascii="Courier New" w:hAnsi="Courier New" w:hint="default"/>
      </w:rPr>
    </w:lvl>
    <w:lvl w:ilvl="2" w:tplc="09207FB2">
      <w:start w:val="1"/>
      <w:numFmt w:val="bullet"/>
      <w:lvlText w:val=""/>
      <w:lvlJc w:val="left"/>
      <w:pPr>
        <w:ind w:left="2160" w:hanging="360"/>
      </w:pPr>
      <w:rPr>
        <w:rFonts w:ascii="Wingdings" w:hAnsi="Wingdings" w:hint="default"/>
      </w:rPr>
    </w:lvl>
    <w:lvl w:ilvl="3" w:tplc="46022748">
      <w:start w:val="1"/>
      <w:numFmt w:val="bullet"/>
      <w:lvlText w:val=""/>
      <w:lvlJc w:val="left"/>
      <w:pPr>
        <w:ind w:left="2880" w:hanging="360"/>
      </w:pPr>
      <w:rPr>
        <w:rFonts w:ascii="Symbol" w:hAnsi="Symbol" w:hint="default"/>
      </w:rPr>
    </w:lvl>
    <w:lvl w:ilvl="4" w:tplc="5D62D8BA">
      <w:start w:val="1"/>
      <w:numFmt w:val="bullet"/>
      <w:lvlText w:val="o"/>
      <w:lvlJc w:val="left"/>
      <w:pPr>
        <w:ind w:left="3600" w:hanging="360"/>
      </w:pPr>
      <w:rPr>
        <w:rFonts w:ascii="Courier New" w:hAnsi="Courier New" w:hint="default"/>
      </w:rPr>
    </w:lvl>
    <w:lvl w:ilvl="5" w:tplc="05144394">
      <w:start w:val="1"/>
      <w:numFmt w:val="bullet"/>
      <w:lvlText w:val=""/>
      <w:lvlJc w:val="left"/>
      <w:pPr>
        <w:ind w:left="4320" w:hanging="360"/>
      </w:pPr>
      <w:rPr>
        <w:rFonts w:ascii="Wingdings" w:hAnsi="Wingdings" w:hint="default"/>
      </w:rPr>
    </w:lvl>
    <w:lvl w:ilvl="6" w:tplc="F452A23E">
      <w:start w:val="1"/>
      <w:numFmt w:val="bullet"/>
      <w:lvlText w:val=""/>
      <w:lvlJc w:val="left"/>
      <w:pPr>
        <w:ind w:left="5040" w:hanging="360"/>
      </w:pPr>
      <w:rPr>
        <w:rFonts w:ascii="Symbol" w:hAnsi="Symbol" w:hint="default"/>
      </w:rPr>
    </w:lvl>
    <w:lvl w:ilvl="7" w:tplc="A88C95FC">
      <w:start w:val="1"/>
      <w:numFmt w:val="bullet"/>
      <w:lvlText w:val="o"/>
      <w:lvlJc w:val="left"/>
      <w:pPr>
        <w:ind w:left="5760" w:hanging="360"/>
      </w:pPr>
      <w:rPr>
        <w:rFonts w:ascii="Courier New" w:hAnsi="Courier New" w:hint="default"/>
      </w:rPr>
    </w:lvl>
    <w:lvl w:ilvl="8" w:tplc="895643BA">
      <w:start w:val="1"/>
      <w:numFmt w:val="bullet"/>
      <w:lvlText w:val=""/>
      <w:lvlJc w:val="left"/>
      <w:pPr>
        <w:ind w:left="6480" w:hanging="360"/>
      </w:pPr>
      <w:rPr>
        <w:rFonts w:ascii="Wingdings" w:hAnsi="Wingdings" w:hint="default"/>
      </w:rPr>
    </w:lvl>
  </w:abstractNum>
  <w:abstractNum w:abstractNumId="90" w15:restartNumberingAfterBreak="0">
    <w:nsid w:val="6D38409D"/>
    <w:multiLevelType w:val="multilevel"/>
    <w:tmpl w:val="35BE2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DAB71BD"/>
    <w:multiLevelType w:val="hybridMultilevel"/>
    <w:tmpl w:val="3D762680"/>
    <w:lvl w:ilvl="0" w:tplc="46A46A72">
      <w:start w:val="1"/>
      <w:numFmt w:val="bullet"/>
      <w:lvlText w:val=""/>
      <w:lvlJc w:val="left"/>
      <w:pPr>
        <w:ind w:left="720" w:hanging="360"/>
      </w:pPr>
      <w:rPr>
        <w:rFonts w:ascii="Symbol" w:hAnsi="Symbol" w:hint="default"/>
      </w:rPr>
    </w:lvl>
    <w:lvl w:ilvl="1" w:tplc="F7283EEC">
      <w:start w:val="1"/>
      <w:numFmt w:val="bullet"/>
      <w:lvlText w:val="o"/>
      <w:lvlJc w:val="left"/>
      <w:pPr>
        <w:ind w:left="1440" w:hanging="360"/>
      </w:pPr>
      <w:rPr>
        <w:rFonts w:ascii="Courier New" w:hAnsi="Courier New" w:hint="default"/>
      </w:rPr>
    </w:lvl>
    <w:lvl w:ilvl="2" w:tplc="2EDE61C2">
      <w:start w:val="1"/>
      <w:numFmt w:val="bullet"/>
      <w:lvlText w:val=""/>
      <w:lvlJc w:val="left"/>
      <w:pPr>
        <w:ind w:left="2160" w:hanging="360"/>
      </w:pPr>
      <w:rPr>
        <w:rFonts w:ascii="Wingdings" w:hAnsi="Wingdings" w:hint="default"/>
      </w:rPr>
    </w:lvl>
    <w:lvl w:ilvl="3" w:tplc="B5FADF7C">
      <w:start w:val="1"/>
      <w:numFmt w:val="bullet"/>
      <w:lvlText w:val=""/>
      <w:lvlJc w:val="left"/>
      <w:pPr>
        <w:ind w:left="2880" w:hanging="360"/>
      </w:pPr>
      <w:rPr>
        <w:rFonts w:ascii="Symbol" w:hAnsi="Symbol" w:hint="default"/>
      </w:rPr>
    </w:lvl>
    <w:lvl w:ilvl="4" w:tplc="55B8C658">
      <w:start w:val="1"/>
      <w:numFmt w:val="bullet"/>
      <w:lvlText w:val="o"/>
      <w:lvlJc w:val="left"/>
      <w:pPr>
        <w:ind w:left="3600" w:hanging="360"/>
      </w:pPr>
      <w:rPr>
        <w:rFonts w:ascii="Courier New" w:hAnsi="Courier New" w:hint="default"/>
      </w:rPr>
    </w:lvl>
    <w:lvl w:ilvl="5" w:tplc="8FB8F7A0">
      <w:start w:val="1"/>
      <w:numFmt w:val="bullet"/>
      <w:lvlText w:val=""/>
      <w:lvlJc w:val="left"/>
      <w:pPr>
        <w:ind w:left="4320" w:hanging="360"/>
      </w:pPr>
      <w:rPr>
        <w:rFonts w:ascii="Wingdings" w:hAnsi="Wingdings" w:hint="default"/>
      </w:rPr>
    </w:lvl>
    <w:lvl w:ilvl="6" w:tplc="583EA174">
      <w:start w:val="1"/>
      <w:numFmt w:val="bullet"/>
      <w:lvlText w:val=""/>
      <w:lvlJc w:val="left"/>
      <w:pPr>
        <w:ind w:left="5040" w:hanging="360"/>
      </w:pPr>
      <w:rPr>
        <w:rFonts w:ascii="Symbol" w:hAnsi="Symbol" w:hint="default"/>
      </w:rPr>
    </w:lvl>
    <w:lvl w:ilvl="7" w:tplc="6450C332">
      <w:start w:val="1"/>
      <w:numFmt w:val="bullet"/>
      <w:lvlText w:val="o"/>
      <w:lvlJc w:val="left"/>
      <w:pPr>
        <w:ind w:left="5760" w:hanging="360"/>
      </w:pPr>
      <w:rPr>
        <w:rFonts w:ascii="Courier New" w:hAnsi="Courier New" w:hint="default"/>
      </w:rPr>
    </w:lvl>
    <w:lvl w:ilvl="8" w:tplc="DECA6948">
      <w:start w:val="1"/>
      <w:numFmt w:val="bullet"/>
      <w:lvlText w:val=""/>
      <w:lvlJc w:val="left"/>
      <w:pPr>
        <w:ind w:left="6480" w:hanging="360"/>
      </w:pPr>
      <w:rPr>
        <w:rFonts w:ascii="Wingdings" w:hAnsi="Wingdings" w:hint="default"/>
      </w:rPr>
    </w:lvl>
  </w:abstractNum>
  <w:abstractNum w:abstractNumId="92" w15:restartNumberingAfterBreak="0">
    <w:nsid w:val="70294E14"/>
    <w:multiLevelType w:val="hybridMultilevel"/>
    <w:tmpl w:val="FFFFFFFF"/>
    <w:lvl w:ilvl="0" w:tplc="19D8C37A">
      <w:start w:val="1"/>
      <w:numFmt w:val="bullet"/>
      <w:lvlText w:val=""/>
      <w:lvlJc w:val="left"/>
      <w:pPr>
        <w:ind w:left="720" w:hanging="360"/>
      </w:pPr>
      <w:rPr>
        <w:rFonts w:ascii="Symbol" w:hAnsi="Symbol" w:hint="default"/>
      </w:rPr>
    </w:lvl>
    <w:lvl w:ilvl="1" w:tplc="CABACA06">
      <w:start w:val="1"/>
      <w:numFmt w:val="bullet"/>
      <w:lvlText w:val="o"/>
      <w:lvlJc w:val="left"/>
      <w:pPr>
        <w:ind w:left="1440" w:hanging="360"/>
      </w:pPr>
      <w:rPr>
        <w:rFonts w:ascii="Courier New" w:hAnsi="Courier New" w:hint="default"/>
      </w:rPr>
    </w:lvl>
    <w:lvl w:ilvl="2" w:tplc="D0061094">
      <w:start w:val="1"/>
      <w:numFmt w:val="bullet"/>
      <w:lvlText w:val=""/>
      <w:lvlJc w:val="left"/>
      <w:pPr>
        <w:ind w:left="2160" w:hanging="360"/>
      </w:pPr>
      <w:rPr>
        <w:rFonts w:ascii="Wingdings" w:hAnsi="Wingdings" w:hint="default"/>
      </w:rPr>
    </w:lvl>
    <w:lvl w:ilvl="3" w:tplc="3ECEEAA2">
      <w:start w:val="1"/>
      <w:numFmt w:val="bullet"/>
      <w:lvlText w:val=""/>
      <w:lvlJc w:val="left"/>
      <w:pPr>
        <w:ind w:left="2880" w:hanging="360"/>
      </w:pPr>
      <w:rPr>
        <w:rFonts w:ascii="Symbol" w:hAnsi="Symbol" w:hint="default"/>
      </w:rPr>
    </w:lvl>
    <w:lvl w:ilvl="4" w:tplc="CF9E969C">
      <w:start w:val="1"/>
      <w:numFmt w:val="bullet"/>
      <w:lvlText w:val="o"/>
      <w:lvlJc w:val="left"/>
      <w:pPr>
        <w:ind w:left="3600" w:hanging="360"/>
      </w:pPr>
      <w:rPr>
        <w:rFonts w:ascii="Courier New" w:hAnsi="Courier New" w:hint="default"/>
      </w:rPr>
    </w:lvl>
    <w:lvl w:ilvl="5" w:tplc="71289AE2">
      <w:start w:val="1"/>
      <w:numFmt w:val="bullet"/>
      <w:lvlText w:val=""/>
      <w:lvlJc w:val="left"/>
      <w:pPr>
        <w:ind w:left="4320" w:hanging="360"/>
      </w:pPr>
      <w:rPr>
        <w:rFonts w:ascii="Wingdings" w:hAnsi="Wingdings" w:hint="default"/>
      </w:rPr>
    </w:lvl>
    <w:lvl w:ilvl="6" w:tplc="464C399E">
      <w:start w:val="1"/>
      <w:numFmt w:val="bullet"/>
      <w:lvlText w:val=""/>
      <w:lvlJc w:val="left"/>
      <w:pPr>
        <w:ind w:left="5040" w:hanging="360"/>
      </w:pPr>
      <w:rPr>
        <w:rFonts w:ascii="Symbol" w:hAnsi="Symbol" w:hint="default"/>
      </w:rPr>
    </w:lvl>
    <w:lvl w:ilvl="7" w:tplc="AF7A7FBA">
      <w:start w:val="1"/>
      <w:numFmt w:val="bullet"/>
      <w:lvlText w:val="o"/>
      <w:lvlJc w:val="left"/>
      <w:pPr>
        <w:ind w:left="5760" w:hanging="360"/>
      </w:pPr>
      <w:rPr>
        <w:rFonts w:ascii="Courier New" w:hAnsi="Courier New" w:hint="default"/>
      </w:rPr>
    </w:lvl>
    <w:lvl w:ilvl="8" w:tplc="6706D366">
      <w:start w:val="1"/>
      <w:numFmt w:val="bullet"/>
      <w:lvlText w:val=""/>
      <w:lvlJc w:val="left"/>
      <w:pPr>
        <w:ind w:left="6480" w:hanging="360"/>
      </w:pPr>
      <w:rPr>
        <w:rFonts w:ascii="Wingdings" w:hAnsi="Wingdings" w:hint="default"/>
      </w:rPr>
    </w:lvl>
  </w:abstractNum>
  <w:abstractNum w:abstractNumId="93" w15:restartNumberingAfterBreak="0">
    <w:nsid w:val="70506757"/>
    <w:multiLevelType w:val="hybridMultilevel"/>
    <w:tmpl w:val="0122B98A"/>
    <w:lvl w:ilvl="0" w:tplc="7A5C9174">
      <w:start w:val="1"/>
      <w:numFmt w:val="bullet"/>
      <w:lvlText w:val=""/>
      <w:lvlJc w:val="left"/>
      <w:pPr>
        <w:ind w:left="1080" w:hanging="360"/>
      </w:pPr>
      <w:rPr>
        <w:rFonts w:ascii="Symbol" w:hAnsi="Symbol" w:hint="default"/>
      </w:rPr>
    </w:lvl>
    <w:lvl w:ilvl="1" w:tplc="9D22960C">
      <w:start w:val="1"/>
      <w:numFmt w:val="bullet"/>
      <w:lvlText w:val="o"/>
      <w:lvlJc w:val="left"/>
      <w:pPr>
        <w:ind w:left="1800" w:hanging="360"/>
      </w:pPr>
      <w:rPr>
        <w:rFonts w:ascii="Courier New" w:hAnsi="Courier New" w:hint="default"/>
      </w:rPr>
    </w:lvl>
    <w:lvl w:ilvl="2" w:tplc="EA821744">
      <w:start w:val="1"/>
      <w:numFmt w:val="bullet"/>
      <w:lvlText w:val=""/>
      <w:lvlJc w:val="left"/>
      <w:pPr>
        <w:ind w:left="2520" w:hanging="360"/>
      </w:pPr>
      <w:rPr>
        <w:rFonts w:ascii="Wingdings" w:hAnsi="Wingdings" w:hint="default"/>
      </w:rPr>
    </w:lvl>
    <w:lvl w:ilvl="3" w:tplc="149AA67A">
      <w:start w:val="1"/>
      <w:numFmt w:val="bullet"/>
      <w:lvlText w:val=""/>
      <w:lvlJc w:val="left"/>
      <w:pPr>
        <w:ind w:left="3240" w:hanging="360"/>
      </w:pPr>
      <w:rPr>
        <w:rFonts w:ascii="Symbol" w:hAnsi="Symbol" w:hint="default"/>
      </w:rPr>
    </w:lvl>
    <w:lvl w:ilvl="4" w:tplc="16726712">
      <w:start w:val="1"/>
      <w:numFmt w:val="bullet"/>
      <w:lvlText w:val="o"/>
      <w:lvlJc w:val="left"/>
      <w:pPr>
        <w:ind w:left="3960" w:hanging="360"/>
      </w:pPr>
      <w:rPr>
        <w:rFonts w:ascii="Courier New" w:hAnsi="Courier New" w:hint="default"/>
      </w:rPr>
    </w:lvl>
    <w:lvl w:ilvl="5" w:tplc="9818541E">
      <w:start w:val="1"/>
      <w:numFmt w:val="bullet"/>
      <w:lvlText w:val=""/>
      <w:lvlJc w:val="left"/>
      <w:pPr>
        <w:ind w:left="4680" w:hanging="360"/>
      </w:pPr>
      <w:rPr>
        <w:rFonts w:ascii="Wingdings" w:hAnsi="Wingdings" w:hint="default"/>
      </w:rPr>
    </w:lvl>
    <w:lvl w:ilvl="6" w:tplc="954AA0EC">
      <w:start w:val="1"/>
      <w:numFmt w:val="bullet"/>
      <w:lvlText w:val=""/>
      <w:lvlJc w:val="left"/>
      <w:pPr>
        <w:ind w:left="5400" w:hanging="360"/>
      </w:pPr>
      <w:rPr>
        <w:rFonts w:ascii="Symbol" w:hAnsi="Symbol" w:hint="default"/>
      </w:rPr>
    </w:lvl>
    <w:lvl w:ilvl="7" w:tplc="298AE420">
      <w:start w:val="1"/>
      <w:numFmt w:val="bullet"/>
      <w:lvlText w:val="o"/>
      <w:lvlJc w:val="left"/>
      <w:pPr>
        <w:ind w:left="6120" w:hanging="360"/>
      </w:pPr>
      <w:rPr>
        <w:rFonts w:ascii="Courier New" w:hAnsi="Courier New" w:hint="default"/>
      </w:rPr>
    </w:lvl>
    <w:lvl w:ilvl="8" w:tplc="2EE8CBAC">
      <w:start w:val="1"/>
      <w:numFmt w:val="bullet"/>
      <w:lvlText w:val=""/>
      <w:lvlJc w:val="left"/>
      <w:pPr>
        <w:ind w:left="6840" w:hanging="360"/>
      </w:pPr>
      <w:rPr>
        <w:rFonts w:ascii="Wingdings" w:hAnsi="Wingdings" w:hint="default"/>
      </w:rPr>
    </w:lvl>
  </w:abstractNum>
  <w:abstractNum w:abstractNumId="94" w15:restartNumberingAfterBreak="0">
    <w:nsid w:val="71BB8DF9"/>
    <w:multiLevelType w:val="hybridMultilevel"/>
    <w:tmpl w:val="FFFFFFFF"/>
    <w:lvl w:ilvl="0" w:tplc="2C2CE7D2">
      <w:start w:val="1"/>
      <w:numFmt w:val="bullet"/>
      <w:lvlText w:val=""/>
      <w:lvlJc w:val="left"/>
      <w:pPr>
        <w:ind w:left="720" w:hanging="360"/>
      </w:pPr>
      <w:rPr>
        <w:rFonts w:ascii="Symbol" w:hAnsi="Symbol" w:hint="default"/>
      </w:rPr>
    </w:lvl>
    <w:lvl w:ilvl="1" w:tplc="08CA9106">
      <w:start w:val="1"/>
      <w:numFmt w:val="bullet"/>
      <w:lvlText w:val="o"/>
      <w:lvlJc w:val="left"/>
      <w:pPr>
        <w:ind w:left="1440" w:hanging="360"/>
      </w:pPr>
      <w:rPr>
        <w:rFonts w:ascii="Courier New" w:hAnsi="Courier New" w:hint="default"/>
      </w:rPr>
    </w:lvl>
    <w:lvl w:ilvl="2" w:tplc="327E7538">
      <w:start w:val="1"/>
      <w:numFmt w:val="bullet"/>
      <w:lvlText w:val=""/>
      <w:lvlJc w:val="left"/>
      <w:pPr>
        <w:ind w:left="2160" w:hanging="360"/>
      </w:pPr>
      <w:rPr>
        <w:rFonts w:ascii="Wingdings" w:hAnsi="Wingdings" w:hint="default"/>
      </w:rPr>
    </w:lvl>
    <w:lvl w:ilvl="3" w:tplc="834ECCDA">
      <w:start w:val="1"/>
      <w:numFmt w:val="bullet"/>
      <w:lvlText w:val=""/>
      <w:lvlJc w:val="left"/>
      <w:pPr>
        <w:ind w:left="2880" w:hanging="360"/>
      </w:pPr>
      <w:rPr>
        <w:rFonts w:ascii="Symbol" w:hAnsi="Symbol" w:hint="default"/>
      </w:rPr>
    </w:lvl>
    <w:lvl w:ilvl="4" w:tplc="4F5AA136">
      <w:start w:val="1"/>
      <w:numFmt w:val="bullet"/>
      <w:lvlText w:val="o"/>
      <w:lvlJc w:val="left"/>
      <w:pPr>
        <w:ind w:left="3600" w:hanging="360"/>
      </w:pPr>
      <w:rPr>
        <w:rFonts w:ascii="Courier New" w:hAnsi="Courier New" w:hint="default"/>
      </w:rPr>
    </w:lvl>
    <w:lvl w:ilvl="5" w:tplc="3F84F760">
      <w:start w:val="1"/>
      <w:numFmt w:val="bullet"/>
      <w:lvlText w:val=""/>
      <w:lvlJc w:val="left"/>
      <w:pPr>
        <w:ind w:left="4320" w:hanging="360"/>
      </w:pPr>
      <w:rPr>
        <w:rFonts w:ascii="Wingdings" w:hAnsi="Wingdings" w:hint="default"/>
      </w:rPr>
    </w:lvl>
    <w:lvl w:ilvl="6" w:tplc="CF28AE74">
      <w:start w:val="1"/>
      <w:numFmt w:val="bullet"/>
      <w:lvlText w:val=""/>
      <w:lvlJc w:val="left"/>
      <w:pPr>
        <w:ind w:left="5040" w:hanging="360"/>
      </w:pPr>
      <w:rPr>
        <w:rFonts w:ascii="Symbol" w:hAnsi="Symbol" w:hint="default"/>
      </w:rPr>
    </w:lvl>
    <w:lvl w:ilvl="7" w:tplc="24AAEBD6">
      <w:start w:val="1"/>
      <w:numFmt w:val="bullet"/>
      <w:lvlText w:val="o"/>
      <w:lvlJc w:val="left"/>
      <w:pPr>
        <w:ind w:left="5760" w:hanging="360"/>
      </w:pPr>
      <w:rPr>
        <w:rFonts w:ascii="Courier New" w:hAnsi="Courier New" w:hint="default"/>
      </w:rPr>
    </w:lvl>
    <w:lvl w:ilvl="8" w:tplc="109685AA">
      <w:start w:val="1"/>
      <w:numFmt w:val="bullet"/>
      <w:lvlText w:val=""/>
      <w:lvlJc w:val="left"/>
      <w:pPr>
        <w:ind w:left="6480" w:hanging="360"/>
      </w:pPr>
      <w:rPr>
        <w:rFonts w:ascii="Wingdings" w:hAnsi="Wingdings" w:hint="default"/>
      </w:rPr>
    </w:lvl>
  </w:abstractNum>
  <w:abstractNum w:abstractNumId="95" w15:restartNumberingAfterBreak="0">
    <w:nsid w:val="7261B92B"/>
    <w:multiLevelType w:val="hybridMultilevel"/>
    <w:tmpl w:val="FFFFFFFF"/>
    <w:lvl w:ilvl="0" w:tplc="B7001526">
      <w:start w:val="1"/>
      <w:numFmt w:val="bullet"/>
      <w:lvlText w:val=""/>
      <w:lvlJc w:val="left"/>
      <w:pPr>
        <w:ind w:left="720" w:hanging="360"/>
      </w:pPr>
      <w:rPr>
        <w:rFonts w:ascii="Symbol" w:hAnsi="Symbol" w:hint="default"/>
      </w:rPr>
    </w:lvl>
    <w:lvl w:ilvl="1" w:tplc="A724865C">
      <w:start w:val="1"/>
      <w:numFmt w:val="bullet"/>
      <w:lvlText w:val="o"/>
      <w:lvlJc w:val="left"/>
      <w:pPr>
        <w:ind w:left="1440" w:hanging="360"/>
      </w:pPr>
      <w:rPr>
        <w:rFonts w:ascii="Courier New" w:hAnsi="Courier New" w:hint="default"/>
      </w:rPr>
    </w:lvl>
    <w:lvl w:ilvl="2" w:tplc="08FCF51E">
      <w:start w:val="1"/>
      <w:numFmt w:val="bullet"/>
      <w:lvlText w:val=""/>
      <w:lvlJc w:val="left"/>
      <w:pPr>
        <w:ind w:left="2160" w:hanging="360"/>
      </w:pPr>
      <w:rPr>
        <w:rFonts w:ascii="Wingdings" w:hAnsi="Wingdings" w:hint="default"/>
      </w:rPr>
    </w:lvl>
    <w:lvl w:ilvl="3" w:tplc="1B78328E">
      <w:start w:val="1"/>
      <w:numFmt w:val="bullet"/>
      <w:lvlText w:val=""/>
      <w:lvlJc w:val="left"/>
      <w:pPr>
        <w:ind w:left="2880" w:hanging="360"/>
      </w:pPr>
      <w:rPr>
        <w:rFonts w:ascii="Symbol" w:hAnsi="Symbol" w:hint="default"/>
      </w:rPr>
    </w:lvl>
    <w:lvl w:ilvl="4" w:tplc="C59225D6">
      <w:start w:val="1"/>
      <w:numFmt w:val="bullet"/>
      <w:lvlText w:val="o"/>
      <w:lvlJc w:val="left"/>
      <w:pPr>
        <w:ind w:left="3600" w:hanging="360"/>
      </w:pPr>
      <w:rPr>
        <w:rFonts w:ascii="Courier New" w:hAnsi="Courier New" w:hint="default"/>
      </w:rPr>
    </w:lvl>
    <w:lvl w:ilvl="5" w:tplc="DD86E06A">
      <w:start w:val="1"/>
      <w:numFmt w:val="bullet"/>
      <w:lvlText w:val=""/>
      <w:lvlJc w:val="left"/>
      <w:pPr>
        <w:ind w:left="4320" w:hanging="360"/>
      </w:pPr>
      <w:rPr>
        <w:rFonts w:ascii="Wingdings" w:hAnsi="Wingdings" w:hint="default"/>
      </w:rPr>
    </w:lvl>
    <w:lvl w:ilvl="6" w:tplc="FC3C4EE6">
      <w:start w:val="1"/>
      <w:numFmt w:val="bullet"/>
      <w:lvlText w:val=""/>
      <w:lvlJc w:val="left"/>
      <w:pPr>
        <w:ind w:left="5040" w:hanging="360"/>
      </w:pPr>
      <w:rPr>
        <w:rFonts w:ascii="Symbol" w:hAnsi="Symbol" w:hint="default"/>
      </w:rPr>
    </w:lvl>
    <w:lvl w:ilvl="7" w:tplc="431C112A">
      <w:start w:val="1"/>
      <w:numFmt w:val="bullet"/>
      <w:lvlText w:val="o"/>
      <w:lvlJc w:val="left"/>
      <w:pPr>
        <w:ind w:left="5760" w:hanging="360"/>
      </w:pPr>
      <w:rPr>
        <w:rFonts w:ascii="Courier New" w:hAnsi="Courier New" w:hint="default"/>
      </w:rPr>
    </w:lvl>
    <w:lvl w:ilvl="8" w:tplc="C08406AA">
      <w:start w:val="1"/>
      <w:numFmt w:val="bullet"/>
      <w:lvlText w:val=""/>
      <w:lvlJc w:val="left"/>
      <w:pPr>
        <w:ind w:left="6480" w:hanging="360"/>
      </w:pPr>
      <w:rPr>
        <w:rFonts w:ascii="Wingdings" w:hAnsi="Wingdings" w:hint="default"/>
      </w:rPr>
    </w:lvl>
  </w:abstractNum>
  <w:abstractNum w:abstractNumId="96" w15:restartNumberingAfterBreak="0">
    <w:nsid w:val="73394DD2"/>
    <w:multiLevelType w:val="hybridMultilevel"/>
    <w:tmpl w:val="FFFFFFFF"/>
    <w:lvl w:ilvl="0" w:tplc="C18EF182">
      <w:start w:val="1"/>
      <w:numFmt w:val="bullet"/>
      <w:lvlText w:val=""/>
      <w:lvlJc w:val="left"/>
      <w:pPr>
        <w:ind w:left="1080" w:hanging="360"/>
      </w:pPr>
      <w:rPr>
        <w:rFonts w:ascii="Symbol" w:hAnsi="Symbol" w:hint="default"/>
      </w:rPr>
    </w:lvl>
    <w:lvl w:ilvl="1" w:tplc="C25E1564">
      <w:start w:val="1"/>
      <w:numFmt w:val="bullet"/>
      <w:lvlText w:val="o"/>
      <w:lvlJc w:val="left"/>
      <w:pPr>
        <w:ind w:left="1800" w:hanging="360"/>
      </w:pPr>
      <w:rPr>
        <w:rFonts w:ascii="Courier New" w:hAnsi="Courier New" w:hint="default"/>
      </w:rPr>
    </w:lvl>
    <w:lvl w:ilvl="2" w:tplc="E95C2D9C">
      <w:start w:val="1"/>
      <w:numFmt w:val="bullet"/>
      <w:lvlText w:val=""/>
      <w:lvlJc w:val="left"/>
      <w:pPr>
        <w:ind w:left="2520" w:hanging="360"/>
      </w:pPr>
      <w:rPr>
        <w:rFonts w:ascii="Wingdings" w:hAnsi="Wingdings" w:hint="default"/>
      </w:rPr>
    </w:lvl>
    <w:lvl w:ilvl="3" w:tplc="05A6272C">
      <w:start w:val="1"/>
      <w:numFmt w:val="bullet"/>
      <w:lvlText w:val=""/>
      <w:lvlJc w:val="left"/>
      <w:pPr>
        <w:ind w:left="3240" w:hanging="360"/>
      </w:pPr>
      <w:rPr>
        <w:rFonts w:ascii="Symbol" w:hAnsi="Symbol" w:hint="default"/>
      </w:rPr>
    </w:lvl>
    <w:lvl w:ilvl="4" w:tplc="2A4C19A0">
      <w:start w:val="1"/>
      <w:numFmt w:val="bullet"/>
      <w:lvlText w:val="o"/>
      <w:lvlJc w:val="left"/>
      <w:pPr>
        <w:ind w:left="3960" w:hanging="360"/>
      </w:pPr>
      <w:rPr>
        <w:rFonts w:ascii="Courier New" w:hAnsi="Courier New" w:hint="default"/>
      </w:rPr>
    </w:lvl>
    <w:lvl w:ilvl="5" w:tplc="59964A04">
      <w:start w:val="1"/>
      <w:numFmt w:val="bullet"/>
      <w:lvlText w:val=""/>
      <w:lvlJc w:val="left"/>
      <w:pPr>
        <w:ind w:left="4680" w:hanging="360"/>
      </w:pPr>
      <w:rPr>
        <w:rFonts w:ascii="Wingdings" w:hAnsi="Wingdings" w:hint="default"/>
      </w:rPr>
    </w:lvl>
    <w:lvl w:ilvl="6" w:tplc="FEA23E9C">
      <w:start w:val="1"/>
      <w:numFmt w:val="bullet"/>
      <w:lvlText w:val=""/>
      <w:lvlJc w:val="left"/>
      <w:pPr>
        <w:ind w:left="5400" w:hanging="360"/>
      </w:pPr>
      <w:rPr>
        <w:rFonts w:ascii="Symbol" w:hAnsi="Symbol" w:hint="default"/>
      </w:rPr>
    </w:lvl>
    <w:lvl w:ilvl="7" w:tplc="59186CE0">
      <w:start w:val="1"/>
      <w:numFmt w:val="bullet"/>
      <w:lvlText w:val="o"/>
      <w:lvlJc w:val="left"/>
      <w:pPr>
        <w:ind w:left="6120" w:hanging="360"/>
      </w:pPr>
      <w:rPr>
        <w:rFonts w:ascii="Courier New" w:hAnsi="Courier New" w:hint="default"/>
      </w:rPr>
    </w:lvl>
    <w:lvl w:ilvl="8" w:tplc="41966542">
      <w:start w:val="1"/>
      <w:numFmt w:val="bullet"/>
      <w:lvlText w:val=""/>
      <w:lvlJc w:val="left"/>
      <w:pPr>
        <w:ind w:left="6840" w:hanging="360"/>
      </w:pPr>
      <w:rPr>
        <w:rFonts w:ascii="Wingdings" w:hAnsi="Wingdings" w:hint="default"/>
      </w:rPr>
    </w:lvl>
  </w:abstractNum>
  <w:abstractNum w:abstractNumId="97" w15:restartNumberingAfterBreak="0">
    <w:nsid w:val="7358D4B5"/>
    <w:multiLevelType w:val="hybridMultilevel"/>
    <w:tmpl w:val="FFFFFFFF"/>
    <w:lvl w:ilvl="0" w:tplc="F9B2E3BA">
      <w:start w:val="1"/>
      <w:numFmt w:val="bullet"/>
      <w:lvlText w:val=""/>
      <w:lvlJc w:val="left"/>
      <w:pPr>
        <w:ind w:left="1080" w:hanging="360"/>
      </w:pPr>
      <w:rPr>
        <w:rFonts w:ascii="Symbol" w:hAnsi="Symbol" w:hint="default"/>
      </w:rPr>
    </w:lvl>
    <w:lvl w:ilvl="1" w:tplc="FE8C0486">
      <w:start w:val="1"/>
      <w:numFmt w:val="bullet"/>
      <w:lvlText w:val="o"/>
      <w:lvlJc w:val="left"/>
      <w:pPr>
        <w:ind w:left="1800" w:hanging="360"/>
      </w:pPr>
      <w:rPr>
        <w:rFonts w:ascii="Courier New" w:hAnsi="Courier New" w:hint="default"/>
      </w:rPr>
    </w:lvl>
    <w:lvl w:ilvl="2" w:tplc="FDC03DF4">
      <w:start w:val="1"/>
      <w:numFmt w:val="bullet"/>
      <w:lvlText w:val=""/>
      <w:lvlJc w:val="left"/>
      <w:pPr>
        <w:ind w:left="2520" w:hanging="360"/>
      </w:pPr>
      <w:rPr>
        <w:rFonts w:ascii="Wingdings" w:hAnsi="Wingdings" w:hint="default"/>
      </w:rPr>
    </w:lvl>
    <w:lvl w:ilvl="3" w:tplc="1CB6E8A4">
      <w:start w:val="1"/>
      <w:numFmt w:val="bullet"/>
      <w:lvlText w:val=""/>
      <w:lvlJc w:val="left"/>
      <w:pPr>
        <w:ind w:left="3240" w:hanging="360"/>
      </w:pPr>
      <w:rPr>
        <w:rFonts w:ascii="Symbol" w:hAnsi="Symbol" w:hint="default"/>
      </w:rPr>
    </w:lvl>
    <w:lvl w:ilvl="4" w:tplc="64E29310">
      <w:start w:val="1"/>
      <w:numFmt w:val="bullet"/>
      <w:lvlText w:val="o"/>
      <w:lvlJc w:val="left"/>
      <w:pPr>
        <w:ind w:left="3960" w:hanging="360"/>
      </w:pPr>
      <w:rPr>
        <w:rFonts w:ascii="Courier New" w:hAnsi="Courier New" w:hint="default"/>
      </w:rPr>
    </w:lvl>
    <w:lvl w:ilvl="5" w:tplc="668EB6BA">
      <w:start w:val="1"/>
      <w:numFmt w:val="bullet"/>
      <w:lvlText w:val=""/>
      <w:lvlJc w:val="left"/>
      <w:pPr>
        <w:ind w:left="4680" w:hanging="360"/>
      </w:pPr>
      <w:rPr>
        <w:rFonts w:ascii="Wingdings" w:hAnsi="Wingdings" w:hint="default"/>
      </w:rPr>
    </w:lvl>
    <w:lvl w:ilvl="6" w:tplc="7AA815A0">
      <w:start w:val="1"/>
      <w:numFmt w:val="bullet"/>
      <w:lvlText w:val=""/>
      <w:lvlJc w:val="left"/>
      <w:pPr>
        <w:ind w:left="5400" w:hanging="360"/>
      </w:pPr>
      <w:rPr>
        <w:rFonts w:ascii="Symbol" w:hAnsi="Symbol" w:hint="default"/>
      </w:rPr>
    </w:lvl>
    <w:lvl w:ilvl="7" w:tplc="F1BA1E74">
      <w:start w:val="1"/>
      <w:numFmt w:val="bullet"/>
      <w:lvlText w:val="o"/>
      <w:lvlJc w:val="left"/>
      <w:pPr>
        <w:ind w:left="6120" w:hanging="360"/>
      </w:pPr>
      <w:rPr>
        <w:rFonts w:ascii="Courier New" w:hAnsi="Courier New" w:hint="default"/>
      </w:rPr>
    </w:lvl>
    <w:lvl w:ilvl="8" w:tplc="BC9885FA">
      <w:start w:val="1"/>
      <w:numFmt w:val="bullet"/>
      <w:lvlText w:val=""/>
      <w:lvlJc w:val="left"/>
      <w:pPr>
        <w:ind w:left="6840" w:hanging="360"/>
      </w:pPr>
      <w:rPr>
        <w:rFonts w:ascii="Wingdings" w:hAnsi="Wingdings" w:hint="default"/>
      </w:rPr>
    </w:lvl>
  </w:abstractNum>
  <w:abstractNum w:abstractNumId="98" w15:restartNumberingAfterBreak="0">
    <w:nsid w:val="73EF512A"/>
    <w:multiLevelType w:val="hybridMultilevel"/>
    <w:tmpl w:val="FFFFFFFF"/>
    <w:lvl w:ilvl="0" w:tplc="D32E233A">
      <w:start w:val="1"/>
      <w:numFmt w:val="bullet"/>
      <w:lvlText w:val=""/>
      <w:lvlJc w:val="left"/>
      <w:pPr>
        <w:ind w:left="1068" w:hanging="360"/>
      </w:pPr>
      <w:rPr>
        <w:rFonts w:ascii="Symbol" w:hAnsi="Symbol" w:hint="default"/>
      </w:rPr>
    </w:lvl>
    <w:lvl w:ilvl="1" w:tplc="BDB695D0">
      <w:start w:val="1"/>
      <w:numFmt w:val="bullet"/>
      <w:lvlText w:val="o"/>
      <w:lvlJc w:val="left"/>
      <w:pPr>
        <w:ind w:left="1788" w:hanging="360"/>
      </w:pPr>
      <w:rPr>
        <w:rFonts w:ascii="Courier New" w:hAnsi="Courier New" w:hint="default"/>
      </w:rPr>
    </w:lvl>
    <w:lvl w:ilvl="2" w:tplc="C4C8A280">
      <w:start w:val="1"/>
      <w:numFmt w:val="bullet"/>
      <w:lvlText w:val=""/>
      <w:lvlJc w:val="left"/>
      <w:pPr>
        <w:ind w:left="2508" w:hanging="360"/>
      </w:pPr>
      <w:rPr>
        <w:rFonts w:ascii="Wingdings" w:hAnsi="Wingdings" w:hint="default"/>
      </w:rPr>
    </w:lvl>
    <w:lvl w:ilvl="3" w:tplc="AE42AC8A">
      <w:start w:val="1"/>
      <w:numFmt w:val="bullet"/>
      <w:lvlText w:val=""/>
      <w:lvlJc w:val="left"/>
      <w:pPr>
        <w:ind w:left="3228" w:hanging="360"/>
      </w:pPr>
      <w:rPr>
        <w:rFonts w:ascii="Symbol" w:hAnsi="Symbol" w:hint="default"/>
      </w:rPr>
    </w:lvl>
    <w:lvl w:ilvl="4" w:tplc="9872F244">
      <w:start w:val="1"/>
      <w:numFmt w:val="bullet"/>
      <w:lvlText w:val="o"/>
      <w:lvlJc w:val="left"/>
      <w:pPr>
        <w:ind w:left="3948" w:hanging="360"/>
      </w:pPr>
      <w:rPr>
        <w:rFonts w:ascii="Courier New" w:hAnsi="Courier New" w:hint="default"/>
      </w:rPr>
    </w:lvl>
    <w:lvl w:ilvl="5" w:tplc="C0D08BCC">
      <w:start w:val="1"/>
      <w:numFmt w:val="bullet"/>
      <w:lvlText w:val=""/>
      <w:lvlJc w:val="left"/>
      <w:pPr>
        <w:ind w:left="4668" w:hanging="360"/>
      </w:pPr>
      <w:rPr>
        <w:rFonts w:ascii="Wingdings" w:hAnsi="Wingdings" w:hint="default"/>
      </w:rPr>
    </w:lvl>
    <w:lvl w:ilvl="6" w:tplc="A790D90E">
      <w:start w:val="1"/>
      <w:numFmt w:val="bullet"/>
      <w:lvlText w:val=""/>
      <w:lvlJc w:val="left"/>
      <w:pPr>
        <w:ind w:left="5388" w:hanging="360"/>
      </w:pPr>
      <w:rPr>
        <w:rFonts w:ascii="Symbol" w:hAnsi="Symbol" w:hint="default"/>
      </w:rPr>
    </w:lvl>
    <w:lvl w:ilvl="7" w:tplc="ADF8A60E">
      <w:start w:val="1"/>
      <w:numFmt w:val="bullet"/>
      <w:lvlText w:val="o"/>
      <w:lvlJc w:val="left"/>
      <w:pPr>
        <w:ind w:left="6108" w:hanging="360"/>
      </w:pPr>
      <w:rPr>
        <w:rFonts w:ascii="Courier New" w:hAnsi="Courier New" w:hint="default"/>
      </w:rPr>
    </w:lvl>
    <w:lvl w:ilvl="8" w:tplc="077C65B6">
      <w:start w:val="1"/>
      <w:numFmt w:val="bullet"/>
      <w:lvlText w:val=""/>
      <w:lvlJc w:val="left"/>
      <w:pPr>
        <w:ind w:left="6828" w:hanging="360"/>
      </w:pPr>
      <w:rPr>
        <w:rFonts w:ascii="Wingdings" w:hAnsi="Wingdings" w:hint="default"/>
      </w:rPr>
    </w:lvl>
  </w:abstractNum>
  <w:abstractNum w:abstractNumId="99" w15:restartNumberingAfterBreak="0">
    <w:nsid w:val="744B8BED"/>
    <w:multiLevelType w:val="hybridMultilevel"/>
    <w:tmpl w:val="D1F424B0"/>
    <w:lvl w:ilvl="0" w:tplc="C55499CE">
      <w:start w:val="1"/>
      <w:numFmt w:val="bullet"/>
      <w:lvlText w:val=""/>
      <w:lvlJc w:val="left"/>
      <w:pPr>
        <w:ind w:left="1080" w:hanging="360"/>
      </w:pPr>
      <w:rPr>
        <w:rFonts w:ascii="Symbol" w:hAnsi="Symbol" w:hint="default"/>
      </w:rPr>
    </w:lvl>
    <w:lvl w:ilvl="1" w:tplc="1BA6F794">
      <w:start w:val="1"/>
      <w:numFmt w:val="bullet"/>
      <w:lvlText w:val="o"/>
      <w:lvlJc w:val="left"/>
      <w:pPr>
        <w:ind w:left="1800" w:hanging="360"/>
      </w:pPr>
      <w:rPr>
        <w:rFonts w:ascii="Courier New" w:hAnsi="Courier New" w:hint="default"/>
      </w:rPr>
    </w:lvl>
    <w:lvl w:ilvl="2" w:tplc="7C3ECD9C">
      <w:start w:val="1"/>
      <w:numFmt w:val="bullet"/>
      <w:lvlText w:val=""/>
      <w:lvlJc w:val="left"/>
      <w:pPr>
        <w:ind w:left="2520" w:hanging="360"/>
      </w:pPr>
      <w:rPr>
        <w:rFonts w:ascii="Wingdings" w:hAnsi="Wingdings" w:hint="default"/>
      </w:rPr>
    </w:lvl>
    <w:lvl w:ilvl="3" w:tplc="90B05032">
      <w:start w:val="1"/>
      <w:numFmt w:val="bullet"/>
      <w:lvlText w:val=""/>
      <w:lvlJc w:val="left"/>
      <w:pPr>
        <w:ind w:left="3240" w:hanging="360"/>
      </w:pPr>
      <w:rPr>
        <w:rFonts w:ascii="Symbol" w:hAnsi="Symbol" w:hint="default"/>
      </w:rPr>
    </w:lvl>
    <w:lvl w:ilvl="4" w:tplc="FA0A1408">
      <w:start w:val="1"/>
      <w:numFmt w:val="bullet"/>
      <w:lvlText w:val="o"/>
      <w:lvlJc w:val="left"/>
      <w:pPr>
        <w:ind w:left="3960" w:hanging="360"/>
      </w:pPr>
      <w:rPr>
        <w:rFonts w:ascii="Courier New" w:hAnsi="Courier New" w:hint="default"/>
      </w:rPr>
    </w:lvl>
    <w:lvl w:ilvl="5" w:tplc="C47A31DE">
      <w:start w:val="1"/>
      <w:numFmt w:val="bullet"/>
      <w:lvlText w:val=""/>
      <w:lvlJc w:val="left"/>
      <w:pPr>
        <w:ind w:left="4680" w:hanging="360"/>
      </w:pPr>
      <w:rPr>
        <w:rFonts w:ascii="Wingdings" w:hAnsi="Wingdings" w:hint="default"/>
      </w:rPr>
    </w:lvl>
    <w:lvl w:ilvl="6" w:tplc="630E8FFC">
      <w:start w:val="1"/>
      <w:numFmt w:val="bullet"/>
      <w:lvlText w:val=""/>
      <w:lvlJc w:val="left"/>
      <w:pPr>
        <w:ind w:left="5400" w:hanging="360"/>
      </w:pPr>
      <w:rPr>
        <w:rFonts w:ascii="Symbol" w:hAnsi="Symbol" w:hint="default"/>
      </w:rPr>
    </w:lvl>
    <w:lvl w:ilvl="7" w:tplc="2DCAE93E">
      <w:start w:val="1"/>
      <w:numFmt w:val="bullet"/>
      <w:lvlText w:val="o"/>
      <w:lvlJc w:val="left"/>
      <w:pPr>
        <w:ind w:left="6120" w:hanging="360"/>
      </w:pPr>
      <w:rPr>
        <w:rFonts w:ascii="Courier New" w:hAnsi="Courier New" w:hint="default"/>
      </w:rPr>
    </w:lvl>
    <w:lvl w:ilvl="8" w:tplc="AF781E40">
      <w:start w:val="1"/>
      <w:numFmt w:val="bullet"/>
      <w:lvlText w:val=""/>
      <w:lvlJc w:val="left"/>
      <w:pPr>
        <w:ind w:left="6840" w:hanging="360"/>
      </w:pPr>
      <w:rPr>
        <w:rFonts w:ascii="Wingdings" w:hAnsi="Wingdings" w:hint="default"/>
      </w:rPr>
    </w:lvl>
  </w:abstractNum>
  <w:abstractNum w:abstractNumId="100" w15:restartNumberingAfterBreak="0">
    <w:nsid w:val="748E2237"/>
    <w:multiLevelType w:val="hybridMultilevel"/>
    <w:tmpl w:val="FFFFFFFF"/>
    <w:lvl w:ilvl="0" w:tplc="65F0428E">
      <w:start w:val="1"/>
      <w:numFmt w:val="bullet"/>
      <w:lvlText w:val=""/>
      <w:lvlJc w:val="left"/>
      <w:pPr>
        <w:ind w:left="720" w:hanging="360"/>
      </w:pPr>
      <w:rPr>
        <w:rFonts w:ascii="Symbol" w:hAnsi="Symbol" w:hint="default"/>
      </w:rPr>
    </w:lvl>
    <w:lvl w:ilvl="1" w:tplc="B80AC69A">
      <w:start w:val="1"/>
      <w:numFmt w:val="bullet"/>
      <w:lvlText w:val="o"/>
      <w:lvlJc w:val="left"/>
      <w:pPr>
        <w:ind w:left="1440" w:hanging="360"/>
      </w:pPr>
      <w:rPr>
        <w:rFonts w:ascii="Courier New" w:hAnsi="Courier New" w:hint="default"/>
      </w:rPr>
    </w:lvl>
    <w:lvl w:ilvl="2" w:tplc="7FC8B00E">
      <w:start w:val="1"/>
      <w:numFmt w:val="bullet"/>
      <w:lvlText w:val=""/>
      <w:lvlJc w:val="left"/>
      <w:pPr>
        <w:ind w:left="2160" w:hanging="360"/>
      </w:pPr>
      <w:rPr>
        <w:rFonts w:ascii="Wingdings" w:hAnsi="Wingdings" w:hint="default"/>
      </w:rPr>
    </w:lvl>
    <w:lvl w:ilvl="3" w:tplc="7AD6E722">
      <w:start w:val="1"/>
      <w:numFmt w:val="bullet"/>
      <w:lvlText w:val=""/>
      <w:lvlJc w:val="left"/>
      <w:pPr>
        <w:ind w:left="2880" w:hanging="360"/>
      </w:pPr>
      <w:rPr>
        <w:rFonts w:ascii="Symbol" w:hAnsi="Symbol" w:hint="default"/>
      </w:rPr>
    </w:lvl>
    <w:lvl w:ilvl="4" w:tplc="8814DC74">
      <w:start w:val="1"/>
      <w:numFmt w:val="bullet"/>
      <w:lvlText w:val="o"/>
      <w:lvlJc w:val="left"/>
      <w:pPr>
        <w:ind w:left="3600" w:hanging="360"/>
      </w:pPr>
      <w:rPr>
        <w:rFonts w:ascii="Courier New" w:hAnsi="Courier New" w:hint="default"/>
      </w:rPr>
    </w:lvl>
    <w:lvl w:ilvl="5" w:tplc="02F6E852">
      <w:start w:val="1"/>
      <w:numFmt w:val="bullet"/>
      <w:lvlText w:val=""/>
      <w:lvlJc w:val="left"/>
      <w:pPr>
        <w:ind w:left="4320" w:hanging="360"/>
      </w:pPr>
      <w:rPr>
        <w:rFonts w:ascii="Wingdings" w:hAnsi="Wingdings" w:hint="default"/>
      </w:rPr>
    </w:lvl>
    <w:lvl w:ilvl="6" w:tplc="13DE6DDA">
      <w:start w:val="1"/>
      <w:numFmt w:val="bullet"/>
      <w:lvlText w:val=""/>
      <w:lvlJc w:val="left"/>
      <w:pPr>
        <w:ind w:left="5040" w:hanging="360"/>
      </w:pPr>
      <w:rPr>
        <w:rFonts w:ascii="Symbol" w:hAnsi="Symbol" w:hint="default"/>
      </w:rPr>
    </w:lvl>
    <w:lvl w:ilvl="7" w:tplc="D6D4031C">
      <w:start w:val="1"/>
      <w:numFmt w:val="bullet"/>
      <w:lvlText w:val="o"/>
      <w:lvlJc w:val="left"/>
      <w:pPr>
        <w:ind w:left="5760" w:hanging="360"/>
      </w:pPr>
      <w:rPr>
        <w:rFonts w:ascii="Courier New" w:hAnsi="Courier New" w:hint="default"/>
      </w:rPr>
    </w:lvl>
    <w:lvl w:ilvl="8" w:tplc="C326069A">
      <w:start w:val="1"/>
      <w:numFmt w:val="bullet"/>
      <w:lvlText w:val=""/>
      <w:lvlJc w:val="left"/>
      <w:pPr>
        <w:ind w:left="6480" w:hanging="360"/>
      </w:pPr>
      <w:rPr>
        <w:rFonts w:ascii="Wingdings" w:hAnsi="Wingdings" w:hint="default"/>
      </w:rPr>
    </w:lvl>
  </w:abstractNum>
  <w:abstractNum w:abstractNumId="101" w15:restartNumberingAfterBreak="0">
    <w:nsid w:val="76431028"/>
    <w:multiLevelType w:val="hybridMultilevel"/>
    <w:tmpl w:val="757EF02C"/>
    <w:lvl w:ilvl="0" w:tplc="91784D96">
      <w:start w:val="1"/>
      <w:numFmt w:val="bullet"/>
      <w:lvlText w:val=""/>
      <w:lvlJc w:val="left"/>
      <w:pPr>
        <w:ind w:left="1080" w:hanging="360"/>
      </w:pPr>
      <w:rPr>
        <w:rFonts w:ascii="Symbol" w:hAnsi="Symbol" w:hint="default"/>
      </w:rPr>
    </w:lvl>
    <w:lvl w:ilvl="1" w:tplc="D6FACFC0">
      <w:start w:val="1"/>
      <w:numFmt w:val="bullet"/>
      <w:lvlText w:val="o"/>
      <w:lvlJc w:val="left"/>
      <w:pPr>
        <w:ind w:left="1800" w:hanging="360"/>
      </w:pPr>
      <w:rPr>
        <w:rFonts w:ascii="Courier New" w:hAnsi="Courier New" w:hint="default"/>
      </w:rPr>
    </w:lvl>
    <w:lvl w:ilvl="2" w:tplc="880E103E">
      <w:start w:val="1"/>
      <w:numFmt w:val="bullet"/>
      <w:lvlText w:val=""/>
      <w:lvlJc w:val="left"/>
      <w:pPr>
        <w:ind w:left="2520" w:hanging="360"/>
      </w:pPr>
      <w:rPr>
        <w:rFonts w:ascii="Wingdings" w:hAnsi="Wingdings" w:hint="default"/>
      </w:rPr>
    </w:lvl>
    <w:lvl w:ilvl="3" w:tplc="991E827E">
      <w:start w:val="1"/>
      <w:numFmt w:val="bullet"/>
      <w:lvlText w:val=""/>
      <w:lvlJc w:val="left"/>
      <w:pPr>
        <w:ind w:left="3240" w:hanging="360"/>
      </w:pPr>
      <w:rPr>
        <w:rFonts w:ascii="Symbol" w:hAnsi="Symbol" w:hint="default"/>
      </w:rPr>
    </w:lvl>
    <w:lvl w:ilvl="4" w:tplc="B804E276">
      <w:start w:val="1"/>
      <w:numFmt w:val="bullet"/>
      <w:lvlText w:val="o"/>
      <w:lvlJc w:val="left"/>
      <w:pPr>
        <w:ind w:left="3960" w:hanging="360"/>
      </w:pPr>
      <w:rPr>
        <w:rFonts w:ascii="Courier New" w:hAnsi="Courier New" w:hint="default"/>
      </w:rPr>
    </w:lvl>
    <w:lvl w:ilvl="5" w:tplc="8ECCBDEC">
      <w:start w:val="1"/>
      <w:numFmt w:val="bullet"/>
      <w:lvlText w:val=""/>
      <w:lvlJc w:val="left"/>
      <w:pPr>
        <w:ind w:left="4680" w:hanging="360"/>
      </w:pPr>
      <w:rPr>
        <w:rFonts w:ascii="Wingdings" w:hAnsi="Wingdings" w:hint="default"/>
      </w:rPr>
    </w:lvl>
    <w:lvl w:ilvl="6" w:tplc="80D29AEE">
      <w:start w:val="1"/>
      <w:numFmt w:val="bullet"/>
      <w:lvlText w:val=""/>
      <w:lvlJc w:val="left"/>
      <w:pPr>
        <w:ind w:left="5400" w:hanging="360"/>
      </w:pPr>
      <w:rPr>
        <w:rFonts w:ascii="Symbol" w:hAnsi="Symbol" w:hint="default"/>
      </w:rPr>
    </w:lvl>
    <w:lvl w:ilvl="7" w:tplc="071C1418">
      <w:start w:val="1"/>
      <w:numFmt w:val="bullet"/>
      <w:lvlText w:val="o"/>
      <w:lvlJc w:val="left"/>
      <w:pPr>
        <w:ind w:left="6120" w:hanging="360"/>
      </w:pPr>
      <w:rPr>
        <w:rFonts w:ascii="Courier New" w:hAnsi="Courier New" w:hint="default"/>
      </w:rPr>
    </w:lvl>
    <w:lvl w:ilvl="8" w:tplc="48E847F6">
      <w:start w:val="1"/>
      <w:numFmt w:val="bullet"/>
      <w:lvlText w:val=""/>
      <w:lvlJc w:val="left"/>
      <w:pPr>
        <w:ind w:left="6840" w:hanging="360"/>
      </w:pPr>
      <w:rPr>
        <w:rFonts w:ascii="Wingdings" w:hAnsi="Wingdings" w:hint="default"/>
      </w:rPr>
    </w:lvl>
  </w:abstractNum>
  <w:abstractNum w:abstractNumId="102" w15:restartNumberingAfterBreak="0">
    <w:nsid w:val="7672377D"/>
    <w:multiLevelType w:val="multilevel"/>
    <w:tmpl w:val="FA22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2ACF2E"/>
    <w:multiLevelType w:val="hybridMultilevel"/>
    <w:tmpl w:val="FFFFFFFF"/>
    <w:lvl w:ilvl="0" w:tplc="2B9C8314">
      <w:start w:val="1"/>
      <w:numFmt w:val="bullet"/>
      <w:lvlText w:val=""/>
      <w:lvlJc w:val="left"/>
      <w:pPr>
        <w:ind w:left="1080" w:hanging="360"/>
      </w:pPr>
      <w:rPr>
        <w:rFonts w:ascii="Symbol" w:hAnsi="Symbol" w:hint="default"/>
      </w:rPr>
    </w:lvl>
    <w:lvl w:ilvl="1" w:tplc="35B02548">
      <w:start w:val="1"/>
      <w:numFmt w:val="bullet"/>
      <w:lvlText w:val="o"/>
      <w:lvlJc w:val="left"/>
      <w:pPr>
        <w:ind w:left="1800" w:hanging="360"/>
      </w:pPr>
      <w:rPr>
        <w:rFonts w:ascii="Courier New" w:hAnsi="Courier New" w:hint="default"/>
      </w:rPr>
    </w:lvl>
    <w:lvl w:ilvl="2" w:tplc="B14C5FDA">
      <w:start w:val="1"/>
      <w:numFmt w:val="bullet"/>
      <w:lvlText w:val=""/>
      <w:lvlJc w:val="left"/>
      <w:pPr>
        <w:ind w:left="2520" w:hanging="360"/>
      </w:pPr>
      <w:rPr>
        <w:rFonts w:ascii="Wingdings" w:hAnsi="Wingdings" w:hint="default"/>
      </w:rPr>
    </w:lvl>
    <w:lvl w:ilvl="3" w:tplc="A010077A">
      <w:start w:val="1"/>
      <w:numFmt w:val="bullet"/>
      <w:lvlText w:val=""/>
      <w:lvlJc w:val="left"/>
      <w:pPr>
        <w:ind w:left="3240" w:hanging="360"/>
      </w:pPr>
      <w:rPr>
        <w:rFonts w:ascii="Symbol" w:hAnsi="Symbol" w:hint="default"/>
      </w:rPr>
    </w:lvl>
    <w:lvl w:ilvl="4" w:tplc="3D1EFAA0">
      <w:start w:val="1"/>
      <w:numFmt w:val="bullet"/>
      <w:lvlText w:val="o"/>
      <w:lvlJc w:val="left"/>
      <w:pPr>
        <w:ind w:left="3960" w:hanging="360"/>
      </w:pPr>
      <w:rPr>
        <w:rFonts w:ascii="Courier New" w:hAnsi="Courier New" w:hint="default"/>
      </w:rPr>
    </w:lvl>
    <w:lvl w:ilvl="5" w:tplc="7026C56A">
      <w:start w:val="1"/>
      <w:numFmt w:val="bullet"/>
      <w:lvlText w:val=""/>
      <w:lvlJc w:val="left"/>
      <w:pPr>
        <w:ind w:left="4680" w:hanging="360"/>
      </w:pPr>
      <w:rPr>
        <w:rFonts w:ascii="Wingdings" w:hAnsi="Wingdings" w:hint="default"/>
      </w:rPr>
    </w:lvl>
    <w:lvl w:ilvl="6" w:tplc="F34C2FEA">
      <w:start w:val="1"/>
      <w:numFmt w:val="bullet"/>
      <w:lvlText w:val=""/>
      <w:lvlJc w:val="left"/>
      <w:pPr>
        <w:ind w:left="5400" w:hanging="360"/>
      </w:pPr>
      <w:rPr>
        <w:rFonts w:ascii="Symbol" w:hAnsi="Symbol" w:hint="default"/>
      </w:rPr>
    </w:lvl>
    <w:lvl w:ilvl="7" w:tplc="9CB8AC80">
      <w:start w:val="1"/>
      <w:numFmt w:val="bullet"/>
      <w:lvlText w:val="o"/>
      <w:lvlJc w:val="left"/>
      <w:pPr>
        <w:ind w:left="6120" w:hanging="360"/>
      </w:pPr>
      <w:rPr>
        <w:rFonts w:ascii="Courier New" w:hAnsi="Courier New" w:hint="default"/>
      </w:rPr>
    </w:lvl>
    <w:lvl w:ilvl="8" w:tplc="1C36A74C">
      <w:start w:val="1"/>
      <w:numFmt w:val="bullet"/>
      <w:lvlText w:val=""/>
      <w:lvlJc w:val="left"/>
      <w:pPr>
        <w:ind w:left="6840" w:hanging="360"/>
      </w:pPr>
      <w:rPr>
        <w:rFonts w:ascii="Wingdings" w:hAnsi="Wingdings" w:hint="default"/>
      </w:rPr>
    </w:lvl>
  </w:abstractNum>
  <w:abstractNum w:abstractNumId="104" w15:restartNumberingAfterBreak="0">
    <w:nsid w:val="7B0DD976"/>
    <w:multiLevelType w:val="hybridMultilevel"/>
    <w:tmpl w:val="FFFFFFFF"/>
    <w:lvl w:ilvl="0" w:tplc="605C1E54">
      <w:start w:val="1"/>
      <w:numFmt w:val="decimal"/>
      <w:lvlText w:val="%1."/>
      <w:lvlJc w:val="left"/>
      <w:pPr>
        <w:ind w:left="720" w:hanging="360"/>
      </w:pPr>
    </w:lvl>
    <w:lvl w:ilvl="1" w:tplc="C980D894">
      <w:start w:val="1"/>
      <w:numFmt w:val="lowerLetter"/>
      <w:lvlText w:val="%2."/>
      <w:lvlJc w:val="left"/>
      <w:pPr>
        <w:ind w:left="1440" w:hanging="360"/>
      </w:pPr>
    </w:lvl>
    <w:lvl w:ilvl="2" w:tplc="4944265E">
      <w:start w:val="1"/>
      <w:numFmt w:val="lowerRoman"/>
      <w:lvlText w:val="%3."/>
      <w:lvlJc w:val="right"/>
      <w:pPr>
        <w:ind w:left="2160" w:hanging="180"/>
      </w:pPr>
    </w:lvl>
    <w:lvl w:ilvl="3" w:tplc="4EAC6F2C">
      <w:start w:val="1"/>
      <w:numFmt w:val="decimal"/>
      <w:lvlText w:val="%4."/>
      <w:lvlJc w:val="left"/>
      <w:pPr>
        <w:ind w:left="2880" w:hanging="360"/>
      </w:pPr>
    </w:lvl>
    <w:lvl w:ilvl="4" w:tplc="7A8CCA92">
      <w:start w:val="1"/>
      <w:numFmt w:val="lowerLetter"/>
      <w:lvlText w:val="%5."/>
      <w:lvlJc w:val="left"/>
      <w:pPr>
        <w:ind w:left="3600" w:hanging="360"/>
      </w:pPr>
    </w:lvl>
    <w:lvl w:ilvl="5" w:tplc="C6343482">
      <w:start w:val="1"/>
      <w:numFmt w:val="lowerRoman"/>
      <w:lvlText w:val="%6."/>
      <w:lvlJc w:val="right"/>
      <w:pPr>
        <w:ind w:left="4320" w:hanging="180"/>
      </w:pPr>
    </w:lvl>
    <w:lvl w:ilvl="6" w:tplc="DEAE5388">
      <w:start w:val="1"/>
      <w:numFmt w:val="decimal"/>
      <w:lvlText w:val="%7."/>
      <w:lvlJc w:val="left"/>
      <w:pPr>
        <w:ind w:left="5040" w:hanging="360"/>
      </w:pPr>
    </w:lvl>
    <w:lvl w:ilvl="7" w:tplc="00BEB35C">
      <w:start w:val="1"/>
      <w:numFmt w:val="lowerLetter"/>
      <w:lvlText w:val="%8."/>
      <w:lvlJc w:val="left"/>
      <w:pPr>
        <w:ind w:left="5760" w:hanging="360"/>
      </w:pPr>
    </w:lvl>
    <w:lvl w:ilvl="8" w:tplc="557CD05C">
      <w:start w:val="1"/>
      <w:numFmt w:val="lowerRoman"/>
      <w:lvlText w:val="%9."/>
      <w:lvlJc w:val="right"/>
      <w:pPr>
        <w:ind w:left="6480" w:hanging="180"/>
      </w:pPr>
    </w:lvl>
  </w:abstractNum>
  <w:abstractNum w:abstractNumId="105" w15:restartNumberingAfterBreak="0">
    <w:nsid w:val="7CD84F60"/>
    <w:multiLevelType w:val="multilevel"/>
    <w:tmpl w:val="D55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F8776D"/>
    <w:multiLevelType w:val="hybridMultilevel"/>
    <w:tmpl w:val="FFFFFFFF"/>
    <w:lvl w:ilvl="0" w:tplc="B41AE66A">
      <w:start w:val="1"/>
      <w:numFmt w:val="bullet"/>
      <w:lvlText w:val=""/>
      <w:lvlJc w:val="left"/>
      <w:pPr>
        <w:ind w:left="1068" w:hanging="360"/>
      </w:pPr>
      <w:rPr>
        <w:rFonts w:ascii="Symbol" w:hAnsi="Symbol" w:hint="default"/>
      </w:rPr>
    </w:lvl>
    <w:lvl w:ilvl="1" w:tplc="00F8920A">
      <w:start w:val="1"/>
      <w:numFmt w:val="bullet"/>
      <w:lvlText w:val="o"/>
      <w:lvlJc w:val="left"/>
      <w:pPr>
        <w:ind w:left="1788" w:hanging="360"/>
      </w:pPr>
      <w:rPr>
        <w:rFonts w:ascii="Courier New" w:hAnsi="Courier New" w:hint="default"/>
      </w:rPr>
    </w:lvl>
    <w:lvl w:ilvl="2" w:tplc="332A61D0">
      <w:start w:val="1"/>
      <w:numFmt w:val="bullet"/>
      <w:lvlText w:val=""/>
      <w:lvlJc w:val="left"/>
      <w:pPr>
        <w:ind w:left="2508" w:hanging="360"/>
      </w:pPr>
      <w:rPr>
        <w:rFonts w:ascii="Wingdings" w:hAnsi="Wingdings" w:hint="default"/>
      </w:rPr>
    </w:lvl>
    <w:lvl w:ilvl="3" w:tplc="D38E9036">
      <w:start w:val="1"/>
      <w:numFmt w:val="bullet"/>
      <w:lvlText w:val=""/>
      <w:lvlJc w:val="left"/>
      <w:pPr>
        <w:ind w:left="3228" w:hanging="360"/>
      </w:pPr>
      <w:rPr>
        <w:rFonts w:ascii="Symbol" w:hAnsi="Symbol" w:hint="default"/>
      </w:rPr>
    </w:lvl>
    <w:lvl w:ilvl="4" w:tplc="E708C466">
      <w:start w:val="1"/>
      <w:numFmt w:val="bullet"/>
      <w:lvlText w:val="o"/>
      <w:lvlJc w:val="left"/>
      <w:pPr>
        <w:ind w:left="3948" w:hanging="360"/>
      </w:pPr>
      <w:rPr>
        <w:rFonts w:ascii="Courier New" w:hAnsi="Courier New" w:hint="default"/>
      </w:rPr>
    </w:lvl>
    <w:lvl w:ilvl="5" w:tplc="F3F0C9A0">
      <w:start w:val="1"/>
      <w:numFmt w:val="bullet"/>
      <w:lvlText w:val=""/>
      <w:lvlJc w:val="left"/>
      <w:pPr>
        <w:ind w:left="4668" w:hanging="360"/>
      </w:pPr>
      <w:rPr>
        <w:rFonts w:ascii="Wingdings" w:hAnsi="Wingdings" w:hint="default"/>
      </w:rPr>
    </w:lvl>
    <w:lvl w:ilvl="6" w:tplc="BAB41CB4">
      <w:start w:val="1"/>
      <w:numFmt w:val="bullet"/>
      <w:lvlText w:val=""/>
      <w:lvlJc w:val="left"/>
      <w:pPr>
        <w:ind w:left="5388" w:hanging="360"/>
      </w:pPr>
      <w:rPr>
        <w:rFonts w:ascii="Symbol" w:hAnsi="Symbol" w:hint="default"/>
      </w:rPr>
    </w:lvl>
    <w:lvl w:ilvl="7" w:tplc="7C8ED64C">
      <w:start w:val="1"/>
      <w:numFmt w:val="bullet"/>
      <w:lvlText w:val="o"/>
      <w:lvlJc w:val="left"/>
      <w:pPr>
        <w:ind w:left="6108" w:hanging="360"/>
      </w:pPr>
      <w:rPr>
        <w:rFonts w:ascii="Courier New" w:hAnsi="Courier New" w:hint="default"/>
      </w:rPr>
    </w:lvl>
    <w:lvl w:ilvl="8" w:tplc="DC36A4E4">
      <w:start w:val="1"/>
      <w:numFmt w:val="bullet"/>
      <w:lvlText w:val=""/>
      <w:lvlJc w:val="left"/>
      <w:pPr>
        <w:ind w:left="6828" w:hanging="360"/>
      </w:pPr>
      <w:rPr>
        <w:rFonts w:ascii="Wingdings" w:hAnsi="Wingdings" w:hint="default"/>
      </w:rPr>
    </w:lvl>
  </w:abstractNum>
  <w:num w:numId="1" w16cid:durableId="1024138761">
    <w:abstractNumId w:val="28"/>
  </w:num>
  <w:num w:numId="2" w16cid:durableId="1865434302">
    <w:abstractNumId w:val="103"/>
  </w:num>
  <w:num w:numId="3" w16cid:durableId="1621112228">
    <w:abstractNumId w:val="40"/>
  </w:num>
  <w:num w:numId="4" w16cid:durableId="850797477">
    <w:abstractNumId w:val="67"/>
  </w:num>
  <w:num w:numId="5" w16cid:durableId="1475096790">
    <w:abstractNumId w:val="88"/>
  </w:num>
  <w:num w:numId="6" w16cid:durableId="613100163">
    <w:abstractNumId w:val="43"/>
  </w:num>
  <w:num w:numId="7" w16cid:durableId="837575093">
    <w:abstractNumId w:val="97"/>
  </w:num>
  <w:num w:numId="8" w16cid:durableId="561790078">
    <w:abstractNumId w:val="39"/>
  </w:num>
  <w:num w:numId="9" w16cid:durableId="875191595">
    <w:abstractNumId w:val="55"/>
  </w:num>
  <w:num w:numId="10" w16cid:durableId="1463570594">
    <w:abstractNumId w:val="96"/>
  </w:num>
  <w:num w:numId="11" w16cid:durableId="618804603">
    <w:abstractNumId w:val="36"/>
  </w:num>
  <w:num w:numId="12" w16cid:durableId="1523781353">
    <w:abstractNumId w:val="52"/>
  </w:num>
  <w:num w:numId="13" w16cid:durableId="497384440">
    <w:abstractNumId w:val="17"/>
  </w:num>
  <w:num w:numId="14" w16cid:durableId="1031489738">
    <w:abstractNumId w:val="106"/>
  </w:num>
  <w:num w:numId="15" w16cid:durableId="1423800443">
    <w:abstractNumId w:val="44"/>
  </w:num>
  <w:num w:numId="16" w16cid:durableId="260770167">
    <w:abstractNumId w:val="2"/>
  </w:num>
  <w:num w:numId="17" w16cid:durableId="969170718">
    <w:abstractNumId w:val="24"/>
  </w:num>
  <w:num w:numId="18" w16cid:durableId="644899578">
    <w:abstractNumId w:val="29"/>
  </w:num>
  <w:num w:numId="19" w16cid:durableId="328363393">
    <w:abstractNumId w:val="91"/>
  </w:num>
  <w:num w:numId="20" w16cid:durableId="1443767805">
    <w:abstractNumId w:val="84"/>
  </w:num>
  <w:num w:numId="21" w16cid:durableId="1392146675">
    <w:abstractNumId w:val="66"/>
  </w:num>
  <w:num w:numId="22" w16cid:durableId="1454250891">
    <w:abstractNumId w:val="15"/>
  </w:num>
  <w:num w:numId="23" w16cid:durableId="664480872">
    <w:abstractNumId w:val="27"/>
  </w:num>
  <w:num w:numId="24" w16cid:durableId="1611860836">
    <w:abstractNumId w:val="46"/>
  </w:num>
  <w:num w:numId="25" w16cid:durableId="1075905553">
    <w:abstractNumId w:val="64"/>
  </w:num>
  <w:num w:numId="26" w16cid:durableId="173108149">
    <w:abstractNumId w:val="82"/>
  </w:num>
  <w:num w:numId="27" w16cid:durableId="1531917779">
    <w:abstractNumId w:val="49"/>
  </w:num>
  <w:num w:numId="28" w16cid:durableId="323049082">
    <w:abstractNumId w:val="4"/>
  </w:num>
  <w:num w:numId="29" w16cid:durableId="1536577249">
    <w:abstractNumId w:val="69"/>
  </w:num>
  <w:num w:numId="30" w16cid:durableId="1934823557">
    <w:abstractNumId w:val="71"/>
  </w:num>
  <w:num w:numId="31" w16cid:durableId="689070078">
    <w:abstractNumId w:val="72"/>
  </w:num>
  <w:num w:numId="32" w16cid:durableId="1212307671">
    <w:abstractNumId w:val="104"/>
  </w:num>
  <w:num w:numId="33" w16cid:durableId="1841391330">
    <w:abstractNumId w:val="21"/>
  </w:num>
  <w:num w:numId="34" w16cid:durableId="1620918739">
    <w:abstractNumId w:val="12"/>
  </w:num>
  <w:num w:numId="35" w16cid:durableId="407727008">
    <w:abstractNumId w:val="58"/>
  </w:num>
  <w:num w:numId="36" w16cid:durableId="1148401256">
    <w:abstractNumId w:val="68"/>
  </w:num>
  <w:num w:numId="37" w16cid:durableId="1230000934">
    <w:abstractNumId w:val="32"/>
  </w:num>
  <w:num w:numId="38" w16cid:durableId="1575164363">
    <w:abstractNumId w:val="65"/>
  </w:num>
  <w:num w:numId="39" w16cid:durableId="978535360">
    <w:abstractNumId w:val="53"/>
  </w:num>
  <w:num w:numId="40" w16cid:durableId="1538736690">
    <w:abstractNumId w:val="5"/>
  </w:num>
  <w:num w:numId="41" w16cid:durableId="1935085877">
    <w:abstractNumId w:val="75"/>
  </w:num>
  <w:num w:numId="42" w16cid:durableId="1905675403">
    <w:abstractNumId w:val="13"/>
  </w:num>
  <w:num w:numId="43" w16cid:durableId="1722747560">
    <w:abstractNumId w:val="38"/>
  </w:num>
  <w:num w:numId="44" w16cid:durableId="820317093">
    <w:abstractNumId w:val="31"/>
  </w:num>
  <w:num w:numId="45" w16cid:durableId="848837730">
    <w:abstractNumId w:val="100"/>
  </w:num>
  <w:num w:numId="46" w16cid:durableId="1081563642">
    <w:abstractNumId w:val="94"/>
  </w:num>
  <w:num w:numId="47" w16cid:durableId="895311309">
    <w:abstractNumId w:val="9"/>
  </w:num>
  <w:num w:numId="48" w16cid:durableId="1383217377">
    <w:abstractNumId w:val="19"/>
  </w:num>
  <w:num w:numId="49" w16cid:durableId="1626503890">
    <w:abstractNumId w:val="76"/>
  </w:num>
  <w:num w:numId="50" w16cid:durableId="154808552">
    <w:abstractNumId w:val="60"/>
  </w:num>
  <w:num w:numId="51" w16cid:durableId="107510005">
    <w:abstractNumId w:val="0"/>
  </w:num>
  <w:num w:numId="52" w16cid:durableId="869295123">
    <w:abstractNumId w:val="22"/>
  </w:num>
  <w:num w:numId="53" w16cid:durableId="229534949">
    <w:abstractNumId w:val="3"/>
  </w:num>
  <w:num w:numId="54" w16cid:durableId="379206277">
    <w:abstractNumId w:val="77"/>
  </w:num>
  <w:num w:numId="55" w16cid:durableId="1554123003">
    <w:abstractNumId w:val="30"/>
  </w:num>
  <w:num w:numId="56" w16cid:durableId="343636007">
    <w:abstractNumId w:val="8"/>
  </w:num>
  <w:num w:numId="57" w16cid:durableId="249966013">
    <w:abstractNumId w:val="63"/>
  </w:num>
  <w:num w:numId="58" w16cid:durableId="579995199">
    <w:abstractNumId w:val="20"/>
  </w:num>
  <w:num w:numId="59" w16cid:durableId="1048719528">
    <w:abstractNumId w:val="54"/>
  </w:num>
  <w:num w:numId="60" w16cid:durableId="964114762">
    <w:abstractNumId w:val="95"/>
  </w:num>
  <w:num w:numId="61" w16cid:durableId="1332220354">
    <w:abstractNumId w:val="42"/>
  </w:num>
  <w:num w:numId="62" w16cid:durableId="1853685881">
    <w:abstractNumId w:val="102"/>
  </w:num>
  <w:num w:numId="63" w16cid:durableId="1773696916">
    <w:abstractNumId w:val="48"/>
  </w:num>
  <w:num w:numId="64" w16cid:durableId="400912870">
    <w:abstractNumId w:val="41"/>
  </w:num>
  <w:num w:numId="65" w16cid:durableId="920215379">
    <w:abstractNumId w:val="33"/>
  </w:num>
  <w:num w:numId="66" w16cid:durableId="1636064131">
    <w:abstractNumId w:val="59"/>
  </w:num>
  <w:num w:numId="67" w16cid:durableId="159778883">
    <w:abstractNumId w:val="23"/>
  </w:num>
  <w:num w:numId="68" w16cid:durableId="1928415667">
    <w:abstractNumId w:val="99"/>
  </w:num>
  <w:num w:numId="69" w16cid:durableId="775170887">
    <w:abstractNumId w:val="78"/>
  </w:num>
  <w:num w:numId="70" w16cid:durableId="1780488752">
    <w:abstractNumId w:val="18"/>
  </w:num>
  <w:num w:numId="71" w16cid:durableId="1285578498">
    <w:abstractNumId w:val="35"/>
  </w:num>
  <w:num w:numId="72" w16cid:durableId="1285308108">
    <w:abstractNumId w:val="56"/>
  </w:num>
  <w:num w:numId="73" w16cid:durableId="588973587">
    <w:abstractNumId w:val="25"/>
  </w:num>
  <w:num w:numId="74" w16cid:durableId="1231499269">
    <w:abstractNumId w:val="101"/>
  </w:num>
  <w:num w:numId="75" w16cid:durableId="1511994263">
    <w:abstractNumId w:val="6"/>
  </w:num>
  <w:num w:numId="76" w16cid:durableId="1458066664">
    <w:abstractNumId w:val="83"/>
  </w:num>
  <w:num w:numId="77" w16cid:durableId="1314873451">
    <w:abstractNumId w:val="45"/>
  </w:num>
  <w:num w:numId="78" w16cid:durableId="1236624546">
    <w:abstractNumId w:val="80"/>
  </w:num>
  <w:num w:numId="79" w16cid:durableId="768041678">
    <w:abstractNumId w:val="10"/>
  </w:num>
  <w:num w:numId="80" w16cid:durableId="107044771">
    <w:abstractNumId w:val="50"/>
  </w:num>
  <w:num w:numId="81" w16cid:durableId="2141264902">
    <w:abstractNumId w:val="47"/>
  </w:num>
  <w:num w:numId="82" w16cid:durableId="127403045">
    <w:abstractNumId w:val="93"/>
  </w:num>
  <w:num w:numId="83" w16cid:durableId="1114714299">
    <w:abstractNumId w:val="14"/>
  </w:num>
  <w:num w:numId="84" w16cid:durableId="2022967849">
    <w:abstractNumId w:val="85"/>
  </w:num>
  <w:num w:numId="85" w16cid:durableId="2067530386">
    <w:abstractNumId w:val="61"/>
  </w:num>
  <w:num w:numId="86" w16cid:durableId="104466247">
    <w:abstractNumId w:val="81"/>
  </w:num>
  <w:num w:numId="87" w16cid:durableId="890845507">
    <w:abstractNumId w:val="11"/>
  </w:num>
  <w:num w:numId="88" w16cid:durableId="2128159459">
    <w:abstractNumId w:val="73"/>
  </w:num>
  <w:num w:numId="89" w16cid:durableId="1664316214">
    <w:abstractNumId w:val="79"/>
  </w:num>
  <w:num w:numId="90" w16cid:durableId="1383365025">
    <w:abstractNumId w:val="92"/>
  </w:num>
  <w:num w:numId="91" w16cid:durableId="413288066">
    <w:abstractNumId w:val="89"/>
  </w:num>
  <w:num w:numId="92" w16cid:durableId="1062169245">
    <w:abstractNumId w:val="34"/>
  </w:num>
  <w:num w:numId="93" w16cid:durableId="189270335">
    <w:abstractNumId w:val="87"/>
  </w:num>
  <w:num w:numId="94" w16cid:durableId="1998683615">
    <w:abstractNumId w:val="1"/>
  </w:num>
  <w:num w:numId="95" w16cid:durableId="1501776555">
    <w:abstractNumId w:val="74"/>
  </w:num>
  <w:num w:numId="96" w16cid:durableId="402994845">
    <w:abstractNumId w:val="57"/>
  </w:num>
  <w:num w:numId="97" w16cid:durableId="1661036999">
    <w:abstractNumId w:val="86"/>
  </w:num>
  <w:num w:numId="98" w16cid:durableId="313221567">
    <w:abstractNumId w:val="37"/>
  </w:num>
  <w:num w:numId="99" w16cid:durableId="512107191">
    <w:abstractNumId w:val="26"/>
  </w:num>
  <w:num w:numId="100" w16cid:durableId="557473676">
    <w:abstractNumId w:val="105"/>
  </w:num>
  <w:num w:numId="101" w16cid:durableId="1157919183">
    <w:abstractNumId w:val="98"/>
  </w:num>
  <w:num w:numId="102" w16cid:durableId="771628934">
    <w:abstractNumId w:val="16"/>
  </w:num>
  <w:num w:numId="103" w16cid:durableId="2068257336">
    <w:abstractNumId w:val="62"/>
  </w:num>
  <w:num w:numId="104" w16cid:durableId="1709909936">
    <w:abstractNumId w:val="70"/>
  </w:num>
  <w:num w:numId="105" w16cid:durableId="1010180849">
    <w:abstractNumId w:val="90"/>
  </w:num>
  <w:num w:numId="106" w16cid:durableId="1122728181">
    <w:abstractNumId w:val="7"/>
  </w:num>
  <w:num w:numId="107" w16cid:durableId="1834301235">
    <w:abstractNumId w:val="5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001"/>
    <w:rsid w:val="00001C84"/>
    <w:rsid w:val="00001F56"/>
    <w:rsid w:val="00002706"/>
    <w:rsid w:val="000033AF"/>
    <w:rsid w:val="00003BE7"/>
    <w:rsid w:val="000056D0"/>
    <w:rsid w:val="0000578B"/>
    <w:rsid w:val="00005C41"/>
    <w:rsid w:val="0000689F"/>
    <w:rsid w:val="000120A9"/>
    <w:rsid w:val="00014506"/>
    <w:rsid w:val="00021DF1"/>
    <w:rsid w:val="00022593"/>
    <w:rsid w:val="000251B9"/>
    <w:rsid w:val="0003780F"/>
    <w:rsid w:val="00040B38"/>
    <w:rsid w:val="0004389C"/>
    <w:rsid w:val="000439FE"/>
    <w:rsid w:val="00044768"/>
    <w:rsid w:val="00047A52"/>
    <w:rsid w:val="00047B7F"/>
    <w:rsid w:val="00051F59"/>
    <w:rsid w:val="00052483"/>
    <w:rsid w:val="0005339E"/>
    <w:rsid w:val="000639F7"/>
    <w:rsid w:val="000647FD"/>
    <w:rsid w:val="000658A0"/>
    <w:rsid w:val="00071A96"/>
    <w:rsid w:val="0007285C"/>
    <w:rsid w:val="00072F79"/>
    <w:rsid w:val="000733EF"/>
    <w:rsid w:val="00076276"/>
    <w:rsid w:val="000779C1"/>
    <w:rsid w:val="00080DDA"/>
    <w:rsid w:val="000841FF"/>
    <w:rsid w:val="00086F89"/>
    <w:rsid w:val="0008721A"/>
    <w:rsid w:val="0009122F"/>
    <w:rsid w:val="00092639"/>
    <w:rsid w:val="00097896"/>
    <w:rsid w:val="000A01B4"/>
    <w:rsid w:val="000A2642"/>
    <w:rsid w:val="000A2B21"/>
    <w:rsid w:val="000A3086"/>
    <w:rsid w:val="000A5789"/>
    <w:rsid w:val="000A6FE6"/>
    <w:rsid w:val="000B433C"/>
    <w:rsid w:val="000B6CC3"/>
    <w:rsid w:val="000C0C2A"/>
    <w:rsid w:val="000C1822"/>
    <w:rsid w:val="000C306B"/>
    <w:rsid w:val="000C4744"/>
    <w:rsid w:val="000C65FF"/>
    <w:rsid w:val="000D0184"/>
    <w:rsid w:val="000D07EB"/>
    <w:rsid w:val="000D2484"/>
    <w:rsid w:val="000D296B"/>
    <w:rsid w:val="000D3855"/>
    <w:rsid w:val="000D4354"/>
    <w:rsid w:val="000E22CA"/>
    <w:rsid w:val="000E466A"/>
    <w:rsid w:val="000E5053"/>
    <w:rsid w:val="000E55F7"/>
    <w:rsid w:val="000E57EF"/>
    <w:rsid w:val="000E5B04"/>
    <w:rsid w:val="000E6D38"/>
    <w:rsid w:val="000F2220"/>
    <w:rsid w:val="000F5DB2"/>
    <w:rsid w:val="000F70E7"/>
    <w:rsid w:val="000F7A1A"/>
    <w:rsid w:val="00104699"/>
    <w:rsid w:val="001050C4"/>
    <w:rsid w:val="00110611"/>
    <w:rsid w:val="0011113C"/>
    <w:rsid w:val="00111267"/>
    <w:rsid w:val="0011277E"/>
    <w:rsid w:val="00114851"/>
    <w:rsid w:val="00114C10"/>
    <w:rsid w:val="00115280"/>
    <w:rsid w:val="001216A2"/>
    <w:rsid w:val="001229D9"/>
    <w:rsid w:val="00123382"/>
    <w:rsid w:val="0012368E"/>
    <w:rsid w:val="00124BFC"/>
    <w:rsid w:val="00125F33"/>
    <w:rsid w:val="0013042F"/>
    <w:rsid w:val="001341EF"/>
    <w:rsid w:val="00136EEC"/>
    <w:rsid w:val="001375F9"/>
    <w:rsid w:val="0014138B"/>
    <w:rsid w:val="0014324A"/>
    <w:rsid w:val="001471A4"/>
    <w:rsid w:val="0015377D"/>
    <w:rsid w:val="0015724D"/>
    <w:rsid w:val="001676C1"/>
    <w:rsid w:val="00172A25"/>
    <w:rsid w:val="0018284B"/>
    <w:rsid w:val="0019056C"/>
    <w:rsid w:val="001918F2"/>
    <w:rsid w:val="001A4DAC"/>
    <w:rsid w:val="001B5D15"/>
    <w:rsid w:val="001B705B"/>
    <w:rsid w:val="001C0D3D"/>
    <w:rsid w:val="001C2F53"/>
    <w:rsid w:val="001C582C"/>
    <w:rsid w:val="001D48C6"/>
    <w:rsid w:val="001D61E9"/>
    <w:rsid w:val="001E1F6E"/>
    <w:rsid w:val="001E3593"/>
    <w:rsid w:val="001E4B7D"/>
    <w:rsid w:val="001E798F"/>
    <w:rsid w:val="001F1737"/>
    <w:rsid w:val="001F1D38"/>
    <w:rsid w:val="001F70B3"/>
    <w:rsid w:val="00201C9B"/>
    <w:rsid w:val="00203CD0"/>
    <w:rsid w:val="00210143"/>
    <w:rsid w:val="00212EAD"/>
    <w:rsid w:val="002138CB"/>
    <w:rsid w:val="00214F6D"/>
    <w:rsid w:val="00222C12"/>
    <w:rsid w:val="002321D9"/>
    <w:rsid w:val="00232E22"/>
    <w:rsid w:val="00232E47"/>
    <w:rsid w:val="00234272"/>
    <w:rsid w:val="00234684"/>
    <w:rsid w:val="002348C9"/>
    <w:rsid w:val="002409CD"/>
    <w:rsid w:val="00243823"/>
    <w:rsid w:val="00245511"/>
    <w:rsid w:val="0025107B"/>
    <w:rsid w:val="00253324"/>
    <w:rsid w:val="00254546"/>
    <w:rsid w:val="00255D8E"/>
    <w:rsid w:val="002656B3"/>
    <w:rsid w:val="00267E73"/>
    <w:rsid w:val="00272428"/>
    <w:rsid w:val="00274FCB"/>
    <w:rsid w:val="00275C7F"/>
    <w:rsid w:val="00276C1D"/>
    <w:rsid w:val="00281ED4"/>
    <w:rsid w:val="002858C9"/>
    <w:rsid w:val="00285B8F"/>
    <w:rsid w:val="00286A0D"/>
    <w:rsid w:val="0028754A"/>
    <w:rsid w:val="00287BAA"/>
    <w:rsid w:val="00292497"/>
    <w:rsid w:val="0029521E"/>
    <w:rsid w:val="00295B10"/>
    <w:rsid w:val="00297906"/>
    <w:rsid w:val="002A0229"/>
    <w:rsid w:val="002A0611"/>
    <w:rsid w:val="002A0900"/>
    <w:rsid w:val="002A375E"/>
    <w:rsid w:val="002A56EE"/>
    <w:rsid w:val="002B0822"/>
    <w:rsid w:val="002B0D78"/>
    <w:rsid w:val="002B1241"/>
    <w:rsid w:val="002B1F86"/>
    <w:rsid w:val="002B3276"/>
    <w:rsid w:val="002B67A6"/>
    <w:rsid w:val="002B69A5"/>
    <w:rsid w:val="002B6F2B"/>
    <w:rsid w:val="002C1A39"/>
    <w:rsid w:val="002C516E"/>
    <w:rsid w:val="002C5819"/>
    <w:rsid w:val="002C6A0C"/>
    <w:rsid w:val="002C7D17"/>
    <w:rsid w:val="002D1431"/>
    <w:rsid w:val="002D5231"/>
    <w:rsid w:val="002D7941"/>
    <w:rsid w:val="002E2122"/>
    <w:rsid w:val="002E7065"/>
    <w:rsid w:val="002E7322"/>
    <w:rsid w:val="002F173A"/>
    <w:rsid w:val="002F25CD"/>
    <w:rsid w:val="002F344D"/>
    <w:rsid w:val="002F4E1C"/>
    <w:rsid w:val="00300132"/>
    <w:rsid w:val="003035AE"/>
    <w:rsid w:val="00306AA8"/>
    <w:rsid w:val="00306DCC"/>
    <w:rsid w:val="00306FE0"/>
    <w:rsid w:val="003112A3"/>
    <w:rsid w:val="003117F3"/>
    <w:rsid w:val="00313E03"/>
    <w:rsid w:val="00315D06"/>
    <w:rsid w:val="00316F00"/>
    <w:rsid w:val="0032221C"/>
    <w:rsid w:val="0032276E"/>
    <w:rsid w:val="00322C52"/>
    <w:rsid w:val="0033240F"/>
    <w:rsid w:val="00333B1B"/>
    <w:rsid w:val="00336187"/>
    <w:rsid w:val="00337490"/>
    <w:rsid w:val="00341795"/>
    <w:rsid w:val="0034462D"/>
    <w:rsid w:val="003454C9"/>
    <w:rsid w:val="003459D8"/>
    <w:rsid w:val="003469A5"/>
    <w:rsid w:val="00347458"/>
    <w:rsid w:val="003514B5"/>
    <w:rsid w:val="00353DC7"/>
    <w:rsid w:val="00354FD9"/>
    <w:rsid w:val="003608E4"/>
    <w:rsid w:val="00364017"/>
    <w:rsid w:val="00364E9A"/>
    <w:rsid w:val="0036573D"/>
    <w:rsid w:val="00370671"/>
    <w:rsid w:val="00370C4B"/>
    <w:rsid w:val="00382BB4"/>
    <w:rsid w:val="003862CD"/>
    <w:rsid w:val="00393874"/>
    <w:rsid w:val="003938CA"/>
    <w:rsid w:val="0039392B"/>
    <w:rsid w:val="003A1CF3"/>
    <w:rsid w:val="003A489E"/>
    <w:rsid w:val="003A5061"/>
    <w:rsid w:val="003A6D65"/>
    <w:rsid w:val="003A7862"/>
    <w:rsid w:val="003B2C13"/>
    <w:rsid w:val="003B2EBB"/>
    <w:rsid w:val="003B3445"/>
    <w:rsid w:val="003B3ACB"/>
    <w:rsid w:val="003B599E"/>
    <w:rsid w:val="003C26DD"/>
    <w:rsid w:val="003C5897"/>
    <w:rsid w:val="003D0BB4"/>
    <w:rsid w:val="003D22E2"/>
    <w:rsid w:val="003D4D69"/>
    <w:rsid w:val="003D613A"/>
    <w:rsid w:val="003D715B"/>
    <w:rsid w:val="003E64CB"/>
    <w:rsid w:val="003F04DA"/>
    <w:rsid w:val="003F0AA0"/>
    <w:rsid w:val="003F4AB0"/>
    <w:rsid w:val="004054D3"/>
    <w:rsid w:val="00405DAA"/>
    <w:rsid w:val="0040731A"/>
    <w:rsid w:val="00414251"/>
    <w:rsid w:val="00421A4C"/>
    <w:rsid w:val="00423C9A"/>
    <w:rsid w:val="0042599F"/>
    <w:rsid w:val="00425BA8"/>
    <w:rsid w:val="00434003"/>
    <w:rsid w:val="00435BC8"/>
    <w:rsid w:val="00437057"/>
    <w:rsid w:val="00445737"/>
    <w:rsid w:val="00445B39"/>
    <w:rsid w:val="00446534"/>
    <w:rsid w:val="004467E9"/>
    <w:rsid w:val="00451BF0"/>
    <w:rsid w:val="00453202"/>
    <w:rsid w:val="0045606C"/>
    <w:rsid w:val="00456736"/>
    <w:rsid w:val="0046068B"/>
    <w:rsid w:val="00460F3F"/>
    <w:rsid w:val="00462833"/>
    <w:rsid w:val="004667DF"/>
    <w:rsid w:val="00476948"/>
    <w:rsid w:val="0047731F"/>
    <w:rsid w:val="00480384"/>
    <w:rsid w:val="00482868"/>
    <w:rsid w:val="00485550"/>
    <w:rsid w:val="00485BA2"/>
    <w:rsid w:val="0048622B"/>
    <w:rsid w:val="004904C7"/>
    <w:rsid w:val="004A2112"/>
    <w:rsid w:val="004A3634"/>
    <w:rsid w:val="004A6EEB"/>
    <w:rsid w:val="004B087D"/>
    <w:rsid w:val="004B4D66"/>
    <w:rsid w:val="004B5EA6"/>
    <w:rsid w:val="004B7378"/>
    <w:rsid w:val="004B7CAF"/>
    <w:rsid w:val="004C0B00"/>
    <w:rsid w:val="004C0ECC"/>
    <w:rsid w:val="004C15A4"/>
    <w:rsid w:val="004C4DB9"/>
    <w:rsid w:val="004C5432"/>
    <w:rsid w:val="004D1003"/>
    <w:rsid w:val="004D22CA"/>
    <w:rsid w:val="004D296B"/>
    <w:rsid w:val="004D69E5"/>
    <w:rsid w:val="004E2B91"/>
    <w:rsid w:val="004F03C6"/>
    <w:rsid w:val="004F0696"/>
    <w:rsid w:val="004F2BAD"/>
    <w:rsid w:val="004F31DD"/>
    <w:rsid w:val="004F37B6"/>
    <w:rsid w:val="004F6FF3"/>
    <w:rsid w:val="005009C5"/>
    <w:rsid w:val="005021FC"/>
    <w:rsid w:val="00506D41"/>
    <w:rsid w:val="00524A37"/>
    <w:rsid w:val="005270B5"/>
    <w:rsid w:val="00527C29"/>
    <w:rsid w:val="00527F2C"/>
    <w:rsid w:val="0053211C"/>
    <w:rsid w:val="00535D54"/>
    <w:rsid w:val="00536125"/>
    <w:rsid w:val="00536169"/>
    <w:rsid w:val="00541322"/>
    <w:rsid w:val="005438AC"/>
    <w:rsid w:val="00546387"/>
    <w:rsid w:val="0054756B"/>
    <w:rsid w:val="00547596"/>
    <w:rsid w:val="00552C22"/>
    <w:rsid w:val="0055337F"/>
    <w:rsid w:val="00553A18"/>
    <w:rsid w:val="00561EA2"/>
    <w:rsid w:val="0056631E"/>
    <w:rsid w:val="00566B75"/>
    <w:rsid w:val="00567EB8"/>
    <w:rsid w:val="00570756"/>
    <w:rsid w:val="005713A6"/>
    <w:rsid w:val="00572A3B"/>
    <w:rsid w:val="00572BC6"/>
    <w:rsid w:val="00573059"/>
    <w:rsid w:val="00573239"/>
    <w:rsid w:val="00575217"/>
    <w:rsid w:val="005773B1"/>
    <w:rsid w:val="005775F1"/>
    <w:rsid w:val="00577D71"/>
    <w:rsid w:val="005822D7"/>
    <w:rsid w:val="005841AF"/>
    <w:rsid w:val="005921E5"/>
    <w:rsid w:val="00594EC2"/>
    <w:rsid w:val="005A205A"/>
    <w:rsid w:val="005A249A"/>
    <w:rsid w:val="005A4258"/>
    <w:rsid w:val="005A61C7"/>
    <w:rsid w:val="005A6D10"/>
    <w:rsid w:val="005B2319"/>
    <w:rsid w:val="005B343C"/>
    <w:rsid w:val="005B35A0"/>
    <w:rsid w:val="005B71C1"/>
    <w:rsid w:val="005B73A3"/>
    <w:rsid w:val="005C0341"/>
    <w:rsid w:val="005C19BE"/>
    <w:rsid w:val="005C54A1"/>
    <w:rsid w:val="005C6578"/>
    <w:rsid w:val="005C699D"/>
    <w:rsid w:val="005C7AA3"/>
    <w:rsid w:val="005D0ADE"/>
    <w:rsid w:val="005D4AE7"/>
    <w:rsid w:val="005D57C0"/>
    <w:rsid w:val="005D790D"/>
    <w:rsid w:val="005D791F"/>
    <w:rsid w:val="005E6595"/>
    <w:rsid w:val="005F3518"/>
    <w:rsid w:val="005F46F3"/>
    <w:rsid w:val="005F5443"/>
    <w:rsid w:val="005F69F8"/>
    <w:rsid w:val="00600617"/>
    <w:rsid w:val="006066AB"/>
    <w:rsid w:val="00607473"/>
    <w:rsid w:val="00614835"/>
    <w:rsid w:val="00615220"/>
    <w:rsid w:val="00616932"/>
    <w:rsid w:val="00617F6E"/>
    <w:rsid w:val="00620F7E"/>
    <w:rsid w:val="00623305"/>
    <w:rsid w:val="0063010A"/>
    <w:rsid w:val="00632750"/>
    <w:rsid w:val="00633514"/>
    <w:rsid w:val="00635DF0"/>
    <w:rsid w:val="00636184"/>
    <w:rsid w:val="00637F8D"/>
    <w:rsid w:val="00652904"/>
    <w:rsid w:val="006565A1"/>
    <w:rsid w:val="00657411"/>
    <w:rsid w:val="00660E25"/>
    <w:rsid w:val="00660F9F"/>
    <w:rsid w:val="00664EF9"/>
    <w:rsid w:val="0066542C"/>
    <w:rsid w:val="0066656E"/>
    <w:rsid w:val="00667471"/>
    <w:rsid w:val="006805A1"/>
    <w:rsid w:val="00682753"/>
    <w:rsid w:val="0068358E"/>
    <w:rsid w:val="006835D9"/>
    <w:rsid w:val="00686F1B"/>
    <w:rsid w:val="006933A2"/>
    <w:rsid w:val="006940D9"/>
    <w:rsid w:val="006958B9"/>
    <w:rsid w:val="006969D1"/>
    <w:rsid w:val="006A2A47"/>
    <w:rsid w:val="006A2EFB"/>
    <w:rsid w:val="006A3664"/>
    <w:rsid w:val="006B03C4"/>
    <w:rsid w:val="006B0727"/>
    <w:rsid w:val="006B1F30"/>
    <w:rsid w:val="006B23FA"/>
    <w:rsid w:val="006C1317"/>
    <w:rsid w:val="006C266F"/>
    <w:rsid w:val="006D5E08"/>
    <w:rsid w:val="006E0037"/>
    <w:rsid w:val="006E2F9D"/>
    <w:rsid w:val="006E4AA7"/>
    <w:rsid w:val="006F0A07"/>
    <w:rsid w:val="006F11D9"/>
    <w:rsid w:val="006F4DF4"/>
    <w:rsid w:val="006F56BB"/>
    <w:rsid w:val="0070371E"/>
    <w:rsid w:val="00706210"/>
    <w:rsid w:val="007101A5"/>
    <w:rsid w:val="007101E2"/>
    <w:rsid w:val="007116A3"/>
    <w:rsid w:val="007132A8"/>
    <w:rsid w:val="00713411"/>
    <w:rsid w:val="00714471"/>
    <w:rsid w:val="00714867"/>
    <w:rsid w:val="007148D4"/>
    <w:rsid w:val="007157A3"/>
    <w:rsid w:val="00715CBE"/>
    <w:rsid w:val="00716D18"/>
    <w:rsid w:val="00717012"/>
    <w:rsid w:val="00720A81"/>
    <w:rsid w:val="0073077E"/>
    <w:rsid w:val="007364FA"/>
    <w:rsid w:val="00740977"/>
    <w:rsid w:val="007469C7"/>
    <w:rsid w:val="007508A6"/>
    <w:rsid w:val="00756A8F"/>
    <w:rsid w:val="00764CA2"/>
    <w:rsid w:val="00766AE2"/>
    <w:rsid w:val="0076773F"/>
    <w:rsid w:val="00771EA6"/>
    <w:rsid w:val="00773DE6"/>
    <w:rsid w:val="007824DA"/>
    <w:rsid w:val="00783FF0"/>
    <w:rsid w:val="007875DA"/>
    <w:rsid w:val="007900E1"/>
    <w:rsid w:val="00793C6C"/>
    <w:rsid w:val="00796234"/>
    <w:rsid w:val="00796BEA"/>
    <w:rsid w:val="007975C2"/>
    <w:rsid w:val="007A1668"/>
    <w:rsid w:val="007A406A"/>
    <w:rsid w:val="007A4816"/>
    <w:rsid w:val="007B1B9D"/>
    <w:rsid w:val="007B2EB9"/>
    <w:rsid w:val="007B376B"/>
    <w:rsid w:val="007B3DFA"/>
    <w:rsid w:val="007C4A8D"/>
    <w:rsid w:val="007C77D1"/>
    <w:rsid w:val="007D772C"/>
    <w:rsid w:val="007E054E"/>
    <w:rsid w:val="007E054F"/>
    <w:rsid w:val="007E09EB"/>
    <w:rsid w:val="007E180B"/>
    <w:rsid w:val="007E2084"/>
    <w:rsid w:val="007E5E0A"/>
    <w:rsid w:val="007F3D1F"/>
    <w:rsid w:val="007F3FAE"/>
    <w:rsid w:val="007F6645"/>
    <w:rsid w:val="007F6C23"/>
    <w:rsid w:val="007F7417"/>
    <w:rsid w:val="00800259"/>
    <w:rsid w:val="00805106"/>
    <w:rsid w:val="00810F7F"/>
    <w:rsid w:val="00823151"/>
    <w:rsid w:val="00825901"/>
    <w:rsid w:val="00832C4F"/>
    <w:rsid w:val="00833A20"/>
    <w:rsid w:val="00833AE6"/>
    <w:rsid w:val="00834233"/>
    <w:rsid w:val="00835782"/>
    <w:rsid w:val="0083591A"/>
    <w:rsid w:val="008406BF"/>
    <w:rsid w:val="00841799"/>
    <w:rsid w:val="008451EC"/>
    <w:rsid w:val="00851324"/>
    <w:rsid w:val="008517EC"/>
    <w:rsid w:val="0085282A"/>
    <w:rsid w:val="0085377C"/>
    <w:rsid w:val="008551B9"/>
    <w:rsid w:val="008604DE"/>
    <w:rsid w:val="00863D59"/>
    <w:rsid w:val="00866608"/>
    <w:rsid w:val="00867762"/>
    <w:rsid w:val="00872535"/>
    <w:rsid w:val="00880A4F"/>
    <w:rsid w:val="00895B6A"/>
    <w:rsid w:val="008A3453"/>
    <w:rsid w:val="008A544D"/>
    <w:rsid w:val="008A5DF8"/>
    <w:rsid w:val="008A60F1"/>
    <w:rsid w:val="008A6623"/>
    <w:rsid w:val="008A6C9E"/>
    <w:rsid w:val="008B32A4"/>
    <w:rsid w:val="008B4BA1"/>
    <w:rsid w:val="008C0119"/>
    <w:rsid w:val="008C32D4"/>
    <w:rsid w:val="008C5546"/>
    <w:rsid w:val="008C6C98"/>
    <w:rsid w:val="008D0D06"/>
    <w:rsid w:val="008D5775"/>
    <w:rsid w:val="008D6197"/>
    <w:rsid w:val="008D75D0"/>
    <w:rsid w:val="008E34EF"/>
    <w:rsid w:val="008E6995"/>
    <w:rsid w:val="008F49B8"/>
    <w:rsid w:val="008F6CCD"/>
    <w:rsid w:val="008F7250"/>
    <w:rsid w:val="00901218"/>
    <w:rsid w:val="00901965"/>
    <w:rsid w:val="00914259"/>
    <w:rsid w:val="009150B0"/>
    <w:rsid w:val="00920B94"/>
    <w:rsid w:val="0092198A"/>
    <w:rsid w:val="00926027"/>
    <w:rsid w:val="009305A7"/>
    <w:rsid w:val="00934AF6"/>
    <w:rsid w:val="009357FB"/>
    <w:rsid w:val="0093775E"/>
    <w:rsid w:val="009379BA"/>
    <w:rsid w:val="00940C2A"/>
    <w:rsid w:val="009443AA"/>
    <w:rsid w:val="00946DDE"/>
    <w:rsid w:val="0095267B"/>
    <w:rsid w:val="00963132"/>
    <w:rsid w:val="0096449A"/>
    <w:rsid w:val="00964F57"/>
    <w:rsid w:val="00966F78"/>
    <w:rsid w:val="00967FFA"/>
    <w:rsid w:val="00971ACD"/>
    <w:rsid w:val="009742C5"/>
    <w:rsid w:val="00981481"/>
    <w:rsid w:val="00984401"/>
    <w:rsid w:val="00986199"/>
    <w:rsid w:val="009905BC"/>
    <w:rsid w:val="00995AC3"/>
    <w:rsid w:val="00996056"/>
    <w:rsid w:val="009970F1"/>
    <w:rsid w:val="009A3947"/>
    <w:rsid w:val="009A524B"/>
    <w:rsid w:val="009A5FB8"/>
    <w:rsid w:val="009A6B8F"/>
    <w:rsid w:val="009B069E"/>
    <w:rsid w:val="009B1D7B"/>
    <w:rsid w:val="009B3E2F"/>
    <w:rsid w:val="009B507D"/>
    <w:rsid w:val="009B720E"/>
    <w:rsid w:val="009C0D9E"/>
    <w:rsid w:val="009C12A9"/>
    <w:rsid w:val="009C32FD"/>
    <w:rsid w:val="009C37DA"/>
    <w:rsid w:val="009C3D6C"/>
    <w:rsid w:val="009C5DB4"/>
    <w:rsid w:val="009D0D33"/>
    <w:rsid w:val="009E0E74"/>
    <w:rsid w:val="009E1C0E"/>
    <w:rsid w:val="009E4B4A"/>
    <w:rsid w:val="009E5974"/>
    <w:rsid w:val="009E6C4E"/>
    <w:rsid w:val="009F5D4C"/>
    <w:rsid w:val="009F66BB"/>
    <w:rsid w:val="009F6DDD"/>
    <w:rsid w:val="00A01F9B"/>
    <w:rsid w:val="00A0430C"/>
    <w:rsid w:val="00A04846"/>
    <w:rsid w:val="00A0695A"/>
    <w:rsid w:val="00A07AB0"/>
    <w:rsid w:val="00A12B79"/>
    <w:rsid w:val="00A15B7F"/>
    <w:rsid w:val="00A17990"/>
    <w:rsid w:val="00A2089C"/>
    <w:rsid w:val="00A21A8C"/>
    <w:rsid w:val="00A21C67"/>
    <w:rsid w:val="00A23727"/>
    <w:rsid w:val="00A2379A"/>
    <w:rsid w:val="00A30557"/>
    <w:rsid w:val="00A35B41"/>
    <w:rsid w:val="00A4041F"/>
    <w:rsid w:val="00A4369D"/>
    <w:rsid w:val="00A46EDD"/>
    <w:rsid w:val="00A47F04"/>
    <w:rsid w:val="00A55379"/>
    <w:rsid w:val="00A57EB4"/>
    <w:rsid w:val="00A60A0A"/>
    <w:rsid w:val="00A64FF9"/>
    <w:rsid w:val="00A65B4C"/>
    <w:rsid w:val="00A70A49"/>
    <w:rsid w:val="00A7153B"/>
    <w:rsid w:val="00A72753"/>
    <w:rsid w:val="00A73BE4"/>
    <w:rsid w:val="00A74741"/>
    <w:rsid w:val="00A75B80"/>
    <w:rsid w:val="00A77A69"/>
    <w:rsid w:val="00A8302D"/>
    <w:rsid w:val="00A8367E"/>
    <w:rsid w:val="00A92078"/>
    <w:rsid w:val="00A9330A"/>
    <w:rsid w:val="00A93A7E"/>
    <w:rsid w:val="00A95165"/>
    <w:rsid w:val="00A955F3"/>
    <w:rsid w:val="00A95C5F"/>
    <w:rsid w:val="00A97BE7"/>
    <w:rsid w:val="00AB19D1"/>
    <w:rsid w:val="00AB19F3"/>
    <w:rsid w:val="00AB3E81"/>
    <w:rsid w:val="00AB3FB3"/>
    <w:rsid w:val="00AC2CD6"/>
    <w:rsid w:val="00AC3DC8"/>
    <w:rsid w:val="00AC3E09"/>
    <w:rsid w:val="00AC7360"/>
    <w:rsid w:val="00AC740C"/>
    <w:rsid w:val="00AC753D"/>
    <w:rsid w:val="00AD0778"/>
    <w:rsid w:val="00AD08BC"/>
    <w:rsid w:val="00AD72C8"/>
    <w:rsid w:val="00AE1398"/>
    <w:rsid w:val="00AE2688"/>
    <w:rsid w:val="00AE2D19"/>
    <w:rsid w:val="00AF5284"/>
    <w:rsid w:val="00AF7F9A"/>
    <w:rsid w:val="00B02125"/>
    <w:rsid w:val="00B04503"/>
    <w:rsid w:val="00B10696"/>
    <w:rsid w:val="00B10F7D"/>
    <w:rsid w:val="00B11A6E"/>
    <w:rsid w:val="00B163FC"/>
    <w:rsid w:val="00B17B5E"/>
    <w:rsid w:val="00B2161F"/>
    <w:rsid w:val="00B22EDC"/>
    <w:rsid w:val="00B2403A"/>
    <w:rsid w:val="00B25550"/>
    <w:rsid w:val="00B27A26"/>
    <w:rsid w:val="00B3235D"/>
    <w:rsid w:val="00B3393D"/>
    <w:rsid w:val="00B35A2F"/>
    <w:rsid w:val="00B37EE1"/>
    <w:rsid w:val="00B44A79"/>
    <w:rsid w:val="00B52F1B"/>
    <w:rsid w:val="00B53AAD"/>
    <w:rsid w:val="00B53E9C"/>
    <w:rsid w:val="00B54B58"/>
    <w:rsid w:val="00B54C92"/>
    <w:rsid w:val="00B61B96"/>
    <w:rsid w:val="00B62068"/>
    <w:rsid w:val="00B6422A"/>
    <w:rsid w:val="00B77570"/>
    <w:rsid w:val="00B77C23"/>
    <w:rsid w:val="00B80333"/>
    <w:rsid w:val="00B80945"/>
    <w:rsid w:val="00B828A4"/>
    <w:rsid w:val="00B84012"/>
    <w:rsid w:val="00B84E8E"/>
    <w:rsid w:val="00B85721"/>
    <w:rsid w:val="00B924A2"/>
    <w:rsid w:val="00B938EE"/>
    <w:rsid w:val="00BA0AF7"/>
    <w:rsid w:val="00BA1F8F"/>
    <w:rsid w:val="00BA20A6"/>
    <w:rsid w:val="00BA34F8"/>
    <w:rsid w:val="00BB3106"/>
    <w:rsid w:val="00BB4B1D"/>
    <w:rsid w:val="00BC35B3"/>
    <w:rsid w:val="00BC530D"/>
    <w:rsid w:val="00BD187F"/>
    <w:rsid w:val="00BD49CC"/>
    <w:rsid w:val="00BD67DB"/>
    <w:rsid w:val="00BE1263"/>
    <w:rsid w:val="00BE4113"/>
    <w:rsid w:val="00BE4618"/>
    <w:rsid w:val="00BE74BA"/>
    <w:rsid w:val="00BE789D"/>
    <w:rsid w:val="00BE797F"/>
    <w:rsid w:val="00BF1D13"/>
    <w:rsid w:val="00BF3BB5"/>
    <w:rsid w:val="00BF3CB2"/>
    <w:rsid w:val="00BF3EA8"/>
    <w:rsid w:val="00BF54D0"/>
    <w:rsid w:val="00C001B8"/>
    <w:rsid w:val="00C00954"/>
    <w:rsid w:val="00C02E20"/>
    <w:rsid w:val="00C039EC"/>
    <w:rsid w:val="00C06825"/>
    <w:rsid w:val="00C0706A"/>
    <w:rsid w:val="00C0753B"/>
    <w:rsid w:val="00C11645"/>
    <w:rsid w:val="00C13DED"/>
    <w:rsid w:val="00C16732"/>
    <w:rsid w:val="00C17239"/>
    <w:rsid w:val="00C17477"/>
    <w:rsid w:val="00C202B4"/>
    <w:rsid w:val="00C206B1"/>
    <w:rsid w:val="00C2397D"/>
    <w:rsid w:val="00C24A19"/>
    <w:rsid w:val="00C30C54"/>
    <w:rsid w:val="00C325E3"/>
    <w:rsid w:val="00C3395E"/>
    <w:rsid w:val="00C33DC9"/>
    <w:rsid w:val="00C35024"/>
    <w:rsid w:val="00C3735C"/>
    <w:rsid w:val="00C3740A"/>
    <w:rsid w:val="00C37794"/>
    <w:rsid w:val="00C45C0F"/>
    <w:rsid w:val="00C4720F"/>
    <w:rsid w:val="00C56090"/>
    <w:rsid w:val="00C65B1F"/>
    <w:rsid w:val="00C66638"/>
    <w:rsid w:val="00C7030D"/>
    <w:rsid w:val="00C7086E"/>
    <w:rsid w:val="00C72668"/>
    <w:rsid w:val="00C739D1"/>
    <w:rsid w:val="00C73DCB"/>
    <w:rsid w:val="00C73FE9"/>
    <w:rsid w:val="00C74042"/>
    <w:rsid w:val="00C770BC"/>
    <w:rsid w:val="00C80D6B"/>
    <w:rsid w:val="00C8713F"/>
    <w:rsid w:val="00C9012B"/>
    <w:rsid w:val="00C91150"/>
    <w:rsid w:val="00C91EAF"/>
    <w:rsid w:val="00C92031"/>
    <w:rsid w:val="00C94263"/>
    <w:rsid w:val="00C97D8A"/>
    <w:rsid w:val="00CA04EC"/>
    <w:rsid w:val="00CA239B"/>
    <w:rsid w:val="00CB06F3"/>
    <w:rsid w:val="00CB16F5"/>
    <w:rsid w:val="00CB1708"/>
    <w:rsid w:val="00CB1F8F"/>
    <w:rsid w:val="00CB3200"/>
    <w:rsid w:val="00CB4D2D"/>
    <w:rsid w:val="00CB7790"/>
    <w:rsid w:val="00CB7C8C"/>
    <w:rsid w:val="00CC03F2"/>
    <w:rsid w:val="00CC1BB1"/>
    <w:rsid w:val="00CC2A30"/>
    <w:rsid w:val="00CC2F57"/>
    <w:rsid w:val="00CC39F3"/>
    <w:rsid w:val="00CD30A6"/>
    <w:rsid w:val="00CD4D6C"/>
    <w:rsid w:val="00CD6E3C"/>
    <w:rsid w:val="00CE000A"/>
    <w:rsid w:val="00CE6126"/>
    <w:rsid w:val="00CE7125"/>
    <w:rsid w:val="00CF402B"/>
    <w:rsid w:val="00CF4B41"/>
    <w:rsid w:val="00CF64C1"/>
    <w:rsid w:val="00CF75C4"/>
    <w:rsid w:val="00D02439"/>
    <w:rsid w:val="00D0388F"/>
    <w:rsid w:val="00D05CC7"/>
    <w:rsid w:val="00D05E09"/>
    <w:rsid w:val="00D143B5"/>
    <w:rsid w:val="00D14A0B"/>
    <w:rsid w:val="00D16447"/>
    <w:rsid w:val="00D21A03"/>
    <w:rsid w:val="00D27529"/>
    <w:rsid w:val="00D3580A"/>
    <w:rsid w:val="00D37371"/>
    <w:rsid w:val="00D3774C"/>
    <w:rsid w:val="00D41FE2"/>
    <w:rsid w:val="00D439D7"/>
    <w:rsid w:val="00D50B8B"/>
    <w:rsid w:val="00D50D60"/>
    <w:rsid w:val="00D53668"/>
    <w:rsid w:val="00D56053"/>
    <w:rsid w:val="00D566E0"/>
    <w:rsid w:val="00D63191"/>
    <w:rsid w:val="00D64AE8"/>
    <w:rsid w:val="00D66085"/>
    <w:rsid w:val="00D676F3"/>
    <w:rsid w:val="00D73DB1"/>
    <w:rsid w:val="00D7714C"/>
    <w:rsid w:val="00D7727A"/>
    <w:rsid w:val="00D95870"/>
    <w:rsid w:val="00D95BDC"/>
    <w:rsid w:val="00D96096"/>
    <w:rsid w:val="00D9609B"/>
    <w:rsid w:val="00D96ABD"/>
    <w:rsid w:val="00D96FD8"/>
    <w:rsid w:val="00DA09D8"/>
    <w:rsid w:val="00DA1899"/>
    <w:rsid w:val="00DB24E5"/>
    <w:rsid w:val="00DB52D9"/>
    <w:rsid w:val="00DB68B1"/>
    <w:rsid w:val="00DC19FF"/>
    <w:rsid w:val="00DC1DB7"/>
    <w:rsid w:val="00DC6110"/>
    <w:rsid w:val="00DC7AD2"/>
    <w:rsid w:val="00DD48C1"/>
    <w:rsid w:val="00DD6634"/>
    <w:rsid w:val="00DE1656"/>
    <w:rsid w:val="00DE2290"/>
    <w:rsid w:val="00DE4879"/>
    <w:rsid w:val="00DF0762"/>
    <w:rsid w:val="00DF131E"/>
    <w:rsid w:val="00DF21BA"/>
    <w:rsid w:val="00DF6544"/>
    <w:rsid w:val="00DF6E51"/>
    <w:rsid w:val="00E006E8"/>
    <w:rsid w:val="00E00B32"/>
    <w:rsid w:val="00E05654"/>
    <w:rsid w:val="00E06248"/>
    <w:rsid w:val="00E07F28"/>
    <w:rsid w:val="00E17173"/>
    <w:rsid w:val="00E21FF6"/>
    <w:rsid w:val="00E246CD"/>
    <w:rsid w:val="00E26724"/>
    <w:rsid w:val="00E32148"/>
    <w:rsid w:val="00E32376"/>
    <w:rsid w:val="00E325B0"/>
    <w:rsid w:val="00E340CA"/>
    <w:rsid w:val="00E34597"/>
    <w:rsid w:val="00E406C9"/>
    <w:rsid w:val="00E53CF6"/>
    <w:rsid w:val="00E5414F"/>
    <w:rsid w:val="00E560C6"/>
    <w:rsid w:val="00E61419"/>
    <w:rsid w:val="00E65D46"/>
    <w:rsid w:val="00E77552"/>
    <w:rsid w:val="00E8045E"/>
    <w:rsid w:val="00E82D73"/>
    <w:rsid w:val="00E903C2"/>
    <w:rsid w:val="00E90AAF"/>
    <w:rsid w:val="00E91FDB"/>
    <w:rsid w:val="00E926CF"/>
    <w:rsid w:val="00E92A79"/>
    <w:rsid w:val="00E94FAD"/>
    <w:rsid w:val="00E958EB"/>
    <w:rsid w:val="00EA50DE"/>
    <w:rsid w:val="00EA59F7"/>
    <w:rsid w:val="00EA6676"/>
    <w:rsid w:val="00EB239C"/>
    <w:rsid w:val="00EB46DA"/>
    <w:rsid w:val="00EB6C6D"/>
    <w:rsid w:val="00EC52EE"/>
    <w:rsid w:val="00ED3A18"/>
    <w:rsid w:val="00ED672A"/>
    <w:rsid w:val="00EE0482"/>
    <w:rsid w:val="00EE2072"/>
    <w:rsid w:val="00EE2809"/>
    <w:rsid w:val="00EE6001"/>
    <w:rsid w:val="00EF0D7B"/>
    <w:rsid w:val="00EF4600"/>
    <w:rsid w:val="00F01021"/>
    <w:rsid w:val="00F0438B"/>
    <w:rsid w:val="00F118D6"/>
    <w:rsid w:val="00F1263D"/>
    <w:rsid w:val="00F13989"/>
    <w:rsid w:val="00F170E1"/>
    <w:rsid w:val="00F1735E"/>
    <w:rsid w:val="00F21559"/>
    <w:rsid w:val="00F221C9"/>
    <w:rsid w:val="00F233E2"/>
    <w:rsid w:val="00F309C7"/>
    <w:rsid w:val="00F35B71"/>
    <w:rsid w:val="00F4155B"/>
    <w:rsid w:val="00F41FE1"/>
    <w:rsid w:val="00F44F52"/>
    <w:rsid w:val="00F5369D"/>
    <w:rsid w:val="00F6015E"/>
    <w:rsid w:val="00F61243"/>
    <w:rsid w:val="00F62811"/>
    <w:rsid w:val="00F6735E"/>
    <w:rsid w:val="00F812D6"/>
    <w:rsid w:val="00F846AA"/>
    <w:rsid w:val="00F91F9C"/>
    <w:rsid w:val="00F92347"/>
    <w:rsid w:val="00F92E7F"/>
    <w:rsid w:val="00F9310C"/>
    <w:rsid w:val="00F96662"/>
    <w:rsid w:val="00FA08B1"/>
    <w:rsid w:val="00FA133B"/>
    <w:rsid w:val="00FA1D4F"/>
    <w:rsid w:val="00FA3AF9"/>
    <w:rsid w:val="00FB31FB"/>
    <w:rsid w:val="00FB5334"/>
    <w:rsid w:val="00FC0E16"/>
    <w:rsid w:val="00FC2BFD"/>
    <w:rsid w:val="00FC4932"/>
    <w:rsid w:val="00FC6956"/>
    <w:rsid w:val="00FD0DFF"/>
    <w:rsid w:val="00FE08FA"/>
    <w:rsid w:val="00FE4CFA"/>
    <w:rsid w:val="00FE7334"/>
    <w:rsid w:val="00FF121F"/>
    <w:rsid w:val="00FF46BA"/>
    <w:rsid w:val="00FF5E15"/>
    <w:rsid w:val="00FF6F59"/>
    <w:rsid w:val="00FF755B"/>
    <w:rsid w:val="01940089"/>
    <w:rsid w:val="01A42602"/>
    <w:rsid w:val="01D73B1D"/>
    <w:rsid w:val="0227E91C"/>
    <w:rsid w:val="02BD4ED6"/>
    <w:rsid w:val="02FAF6AC"/>
    <w:rsid w:val="033D9069"/>
    <w:rsid w:val="03580F90"/>
    <w:rsid w:val="0449195D"/>
    <w:rsid w:val="064D07FC"/>
    <w:rsid w:val="06A92FF6"/>
    <w:rsid w:val="06AAA0A4"/>
    <w:rsid w:val="06D556D3"/>
    <w:rsid w:val="07F5999E"/>
    <w:rsid w:val="087198E7"/>
    <w:rsid w:val="091B891D"/>
    <w:rsid w:val="093AEB7D"/>
    <w:rsid w:val="0B9A8207"/>
    <w:rsid w:val="0D6DC881"/>
    <w:rsid w:val="0DA4F587"/>
    <w:rsid w:val="0DE24D3A"/>
    <w:rsid w:val="0F25BE08"/>
    <w:rsid w:val="0F4DE2D6"/>
    <w:rsid w:val="0F9024BE"/>
    <w:rsid w:val="0F903712"/>
    <w:rsid w:val="0FC9265E"/>
    <w:rsid w:val="1038CE23"/>
    <w:rsid w:val="10488C76"/>
    <w:rsid w:val="104F840D"/>
    <w:rsid w:val="106A6325"/>
    <w:rsid w:val="11AF1157"/>
    <w:rsid w:val="11BD9ED6"/>
    <w:rsid w:val="12229839"/>
    <w:rsid w:val="125D0945"/>
    <w:rsid w:val="12A3417C"/>
    <w:rsid w:val="12B742CC"/>
    <w:rsid w:val="13924544"/>
    <w:rsid w:val="14BFCC36"/>
    <w:rsid w:val="154F8031"/>
    <w:rsid w:val="193773CE"/>
    <w:rsid w:val="1A07CEDD"/>
    <w:rsid w:val="1A133B2B"/>
    <w:rsid w:val="1C16270C"/>
    <w:rsid w:val="1EB37373"/>
    <w:rsid w:val="1F5D08ED"/>
    <w:rsid w:val="201BE2B8"/>
    <w:rsid w:val="20AEFA21"/>
    <w:rsid w:val="219B7D6F"/>
    <w:rsid w:val="2260A241"/>
    <w:rsid w:val="22B0E638"/>
    <w:rsid w:val="23419B1E"/>
    <w:rsid w:val="23EFC6FC"/>
    <w:rsid w:val="24AE541B"/>
    <w:rsid w:val="24E45335"/>
    <w:rsid w:val="252F1481"/>
    <w:rsid w:val="2574A129"/>
    <w:rsid w:val="25BA75F3"/>
    <w:rsid w:val="25F92BE9"/>
    <w:rsid w:val="264F7926"/>
    <w:rsid w:val="276D674F"/>
    <w:rsid w:val="27AA3FCE"/>
    <w:rsid w:val="28280ABF"/>
    <w:rsid w:val="299F6E55"/>
    <w:rsid w:val="2AC80345"/>
    <w:rsid w:val="2AE634AF"/>
    <w:rsid w:val="2B61D87B"/>
    <w:rsid w:val="2BB344BD"/>
    <w:rsid w:val="2C1F42F0"/>
    <w:rsid w:val="2D0C4949"/>
    <w:rsid w:val="2D3BAFF6"/>
    <w:rsid w:val="2D92ED8A"/>
    <w:rsid w:val="2E3BF400"/>
    <w:rsid w:val="2E4F7D38"/>
    <w:rsid w:val="2FF9C2AF"/>
    <w:rsid w:val="305EA29E"/>
    <w:rsid w:val="320D49EE"/>
    <w:rsid w:val="33064AC7"/>
    <w:rsid w:val="3581EFB7"/>
    <w:rsid w:val="370C6673"/>
    <w:rsid w:val="3785BD17"/>
    <w:rsid w:val="381C63B6"/>
    <w:rsid w:val="38B6E685"/>
    <w:rsid w:val="39AACDCE"/>
    <w:rsid w:val="39FB6424"/>
    <w:rsid w:val="3A0DBE81"/>
    <w:rsid w:val="3B72DC86"/>
    <w:rsid w:val="3BAD498D"/>
    <w:rsid w:val="3BE2FADB"/>
    <w:rsid w:val="3C11F88F"/>
    <w:rsid w:val="3CD59B2D"/>
    <w:rsid w:val="3CD73442"/>
    <w:rsid w:val="3D047B31"/>
    <w:rsid w:val="3D1AC2C0"/>
    <w:rsid w:val="3DF8F292"/>
    <w:rsid w:val="3E0B8CB6"/>
    <w:rsid w:val="3EEC096D"/>
    <w:rsid w:val="413E9C3C"/>
    <w:rsid w:val="414F0AE6"/>
    <w:rsid w:val="4167FBB2"/>
    <w:rsid w:val="42765B08"/>
    <w:rsid w:val="42916352"/>
    <w:rsid w:val="44E0B745"/>
    <w:rsid w:val="44E0D7ED"/>
    <w:rsid w:val="44E2895F"/>
    <w:rsid w:val="456A1199"/>
    <w:rsid w:val="45AB510B"/>
    <w:rsid w:val="4640BA90"/>
    <w:rsid w:val="473C35F1"/>
    <w:rsid w:val="47A181D1"/>
    <w:rsid w:val="47DBC74F"/>
    <w:rsid w:val="4880AA02"/>
    <w:rsid w:val="48CDD9CF"/>
    <w:rsid w:val="4965126C"/>
    <w:rsid w:val="4AA617FE"/>
    <w:rsid w:val="4AADCB58"/>
    <w:rsid w:val="4AFD75B1"/>
    <w:rsid w:val="4B50448A"/>
    <w:rsid w:val="4B7A2636"/>
    <w:rsid w:val="4BAC4706"/>
    <w:rsid w:val="4C1982B0"/>
    <w:rsid w:val="4DCF151F"/>
    <w:rsid w:val="4EA441D2"/>
    <w:rsid w:val="50478BF0"/>
    <w:rsid w:val="52D1DAFA"/>
    <w:rsid w:val="5374FCA4"/>
    <w:rsid w:val="541F4D85"/>
    <w:rsid w:val="54980F61"/>
    <w:rsid w:val="54A3416A"/>
    <w:rsid w:val="54A565C5"/>
    <w:rsid w:val="5527065C"/>
    <w:rsid w:val="567A0339"/>
    <w:rsid w:val="58A6115C"/>
    <w:rsid w:val="58B080A2"/>
    <w:rsid w:val="58C5E84D"/>
    <w:rsid w:val="5A326378"/>
    <w:rsid w:val="5B2108B8"/>
    <w:rsid w:val="5B9EF551"/>
    <w:rsid w:val="5BDC5C16"/>
    <w:rsid w:val="5C331FF3"/>
    <w:rsid w:val="5C88399E"/>
    <w:rsid w:val="5CADAEE2"/>
    <w:rsid w:val="5CE2A729"/>
    <w:rsid w:val="5D0BEDB7"/>
    <w:rsid w:val="5D443979"/>
    <w:rsid w:val="5DF6D44F"/>
    <w:rsid w:val="5F50A3A4"/>
    <w:rsid w:val="5F80D2A0"/>
    <w:rsid w:val="5FD86B14"/>
    <w:rsid w:val="60551BF6"/>
    <w:rsid w:val="60A1590D"/>
    <w:rsid w:val="60D14D9D"/>
    <w:rsid w:val="6125DB22"/>
    <w:rsid w:val="6132305A"/>
    <w:rsid w:val="630D6FA7"/>
    <w:rsid w:val="63374171"/>
    <w:rsid w:val="633C9E31"/>
    <w:rsid w:val="6447CB97"/>
    <w:rsid w:val="648D8D2B"/>
    <w:rsid w:val="65BB3AAD"/>
    <w:rsid w:val="65E70F2A"/>
    <w:rsid w:val="6601BF0A"/>
    <w:rsid w:val="66EB5380"/>
    <w:rsid w:val="66F54DAC"/>
    <w:rsid w:val="68CAD2EA"/>
    <w:rsid w:val="69E041B7"/>
    <w:rsid w:val="6AEA8099"/>
    <w:rsid w:val="6B67E74D"/>
    <w:rsid w:val="6B6EEBA6"/>
    <w:rsid w:val="6BBC3A3B"/>
    <w:rsid w:val="6BE9B5E8"/>
    <w:rsid w:val="6C2E22E3"/>
    <w:rsid w:val="6D43D79A"/>
    <w:rsid w:val="6D9F3B33"/>
    <w:rsid w:val="6E0970C3"/>
    <w:rsid w:val="6E8685C6"/>
    <w:rsid w:val="6F2F357A"/>
    <w:rsid w:val="6F5324FA"/>
    <w:rsid w:val="6F5C38C7"/>
    <w:rsid w:val="6FD3F38B"/>
    <w:rsid w:val="7003A817"/>
    <w:rsid w:val="70273EB0"/>
    <w:rsid w:val="7086366E"/>
    <w:rsid w:val="709DF3B4"/>
    <w:rsid w:val="70E4E319"/>
    <w:rsid w:val="721F1A04"/>
    <w:rsid w:val="73BEE270"/>
    <w:rsid w:val="73C4A581"/>
    <w:rsid w:val="73CC7A6E"/>
    <w:rsid w:val="74335620"/>
    <w:rsid w:val="745AF162"/>
    <w:rsid w:val="74819F3F"/>
    <w:rsid w:val="7503B90C"/>
    <w:rsid w:val="7522747C"/>
    <w:rsid w:val="770FDC11"/>
    <w:rsid w:val="77265CEC"/>
    <w:rsid w:val="77B1AED0"/>
    <w:rsid w:val="782F2D16"/>
    <w:rsid w:val="7861DC18"/>
    <w:rsid w:val="7944DB02"/>
    <w:rsid w:val="79964C5A"/>
    <w:rsid w:val="79A39658"/>
    <w:rsid w:val="7B33D70E"/>
    <w:rsid w:val="7B9F8FEB"/>
    <w:rsid w:val="7BB816EB"/>
    <w:rsid w:val="7C900FF5"/>
    <w:rsid w:val="7E689657"/>
    <w:rsid w:val="7F318A4F"/>
    <w:rsid w:val="7FDB56D6"/>
    <w:rsid w:val="7FEA5B56"/>
    <w:rsid w:val="7FF3361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E1D86"/>
  <w15:chartTrackingRefBased/>
  <w15:docId w15:val="{16F00E22-E0CD-4186-AFF1-92434B19B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27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027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027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027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11645"/>
    <w:pPr>
      <w:keepNext/>
      <w:keepLines/>
      <w:spacing w:before="80" w:after="40"/>
      <w:outlineLvl w:val="4"/>
    </w:pPr>
    <w:rPr>
      <w:rFonts w:eastAsiaTheme="minorEastAsia" w:cstheme="majorEastAsia"/>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2706"/>
    <w:rPr>
      <w:rFonts w:asciiTheme="majorHAnsi" w:eastAsiaTheme="majorEastAsia" w:hAnsiTheme="majorHAnsi" w:cstheme="majorBidi"/>
      <w:color w:val="2E74B5" w:themeColor="accent1" w:themeShade="BF"/>
      <w:sz w:val="32"/>
      <w:szCs w:val="32"/>
    </w:rPr>
  </w:style>
  <w:style w:type="paragraph" w:styleId="Descripcin">
    <w:name w:val="caption"/>
    <w:basedOn w:val="Normal"/>
    <w:next w:val="Normal"/>
    <w:uiPriority w:val="35"/>
    <w:unhideWhenUsed/>
    <w:qFormat/>
    <w:rsid w:val="00002706"/>
    <w:pPr>
      <w:spacing w:after="200" w:line="240" w:lineRule="auto"/>
    </w:pPr>
    <w:rPr>
      <w:i/>
      <w:iCs/>
      <w:color w:val="44546A" w:themeColor="text2"/>
      <w:sz w:val="18"/>
      <w:szCs w:val="18"/>
    </w:rPr>
  </w:style>
  <w:style w:type="paragraph" w:styleId="NormalWeb">
    <w:name w:val="Normal (Web)"/>
    <w:basedOn w:val="Normal"/>
    <w:uiPriority w:val="99"/>
    <w:semiHidden/>
    <w:unhideWhenUsed/>
    <w:rsid w:val="0000270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rsid w:val="0000270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00270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002706"/>
    <w:rPr>
      <w:rFonts w:asciiTheme="majorHAnsi" w:eastAsiaTheme="majorEastAsia" w:hAnsiTheme="majorHAnsi" w:cstheme="majorBidi"/>
      <w:i/>
      <w:iCs/>
      <w:color w:val="2E74B5" w:themeColor="accent1" w:themeShade="BF"/>
    </w:rPr>
  </w:style>
  <w:style w:type="character" w:customStyle="1" w:styleId="mw-editsection">
    <w:name w:val="mw-editsection"/>
    <w:basedOn w:val="Fuentedeprrafopredeter"/>
    <w:rsid w:val="00002706"/>
  </w:style>
  <w:style w:type="character" w:customStyle="1" w:styleId="mw-editsection-bracket">
    <w:name w:val="mw-editsection-bracket"/>
    <w:basedOn w:val="Fuentedeprrafopredeter"/>
    <w:rsid w:val="00002706"/>
  </w:style>
  <w:style w:type="character" w:styleId="Hipervnculo">
    <w:name w:val="Hyperlink"/>
    <w:basedOn w:val="Fuentedeprrafopredeter"/>
    <w:uiPriority w:val="99"/>
    <w:unhideWhenUsed/>
    <w:rsid w:val="00002706"/>
    <w:rPr>
      <w:color w:val="0000FF"/>
      <w:u w:val="single"/>
    </w:rPr>
  </w:style>
  <w:style w:type="paragraph" w:styleId="Prrafodelista">
    <w:name w:val="List Paragraph"/>
    <w:basedOn w:val="Normal"/>
    <w:uiPriority w:val="34"/>
    <w:qFormat/>
    <w:rsid w:val="00316F00"/>
    <w:pPr>
      <w:ind w:left="720"/>
      <w:contextualSpacing/>
    </w:pPr>
  </w:style>
  <w:style w:type="paragraph" w:styleId="Encabezado">
    <w:name w:val="header"/>
    <w:basedOn w:val="Normal"/>
    <w:link w:val="EncabezadoCar"/>
    <w:uiPriority w:val="99"/>
    <w:unhideWhenUsed/>
    <w:rsid w:val="00322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2C52"/>
  </w:style>
  <w:style w:type="paragraph" w:styleId="Piedepgina">
    <w:name w:val="footer"/>
    <w:basedOn w:val="Normal"/>
    <w:link w:val="PiedepginaCar"/>
    <w:uiPriority w:val="99"/>
    <w:unhideWhenUsed/>
    <w:rsid w:val="00322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2C52"/>
  </w:style>
  <w:style w:type="paragraph" w:styleId="TtuloTDC">
    <w:name w:val="TOC Heading"/>
    <w:basedOn w:val="Ttulo1"/>
    <w:next w:val="Normal"/>
    <w:uiPriority w:val="39"/>
    <w:unhideWhenUsed/>
    <w:qFormat/>
    <w:rsid w:val="00322C52"/>
    <w:pPr>
      <w:outlineLvl w:val="9"/>
    </w:pPr>
    <w:rPr>
      <w:lang w:eastAsia="es-ES"/>
    </w:rPr>
  </w:style>
  <w:style w:type="paragraph" w:styleId="TDC1">
    <w:name w:val="toc 1"/>
    <w:basedOn w:val="Normal"/>
    <w:next w:val="Normal"/>
    <w:autoRedefine/>
    <w:uiPriority w:val="39"/>
    <w:unhideWhenUsed/>
    <w:rsid w:val="00322C52"/>
    <w:pPr>
      <w:spacing w:after="100"/>
    </w:pPr>
  </w:style>
  <w:style w:type="paragraph" w:styleId="TDC2">
    <w:name w:val="toc 2"/>
    <w:basedOn w:val="Normal"/>
    <w:next w:val="Normal"/>
    <w:autoRedefine/>
    <w:uiPriority w:val="39"/>
    <w:unhideWhenUsed/>
    <w:rsid w:val="00322C52"/>
    <w:pPr>
      <w:spacing w:after="100"/>
      <w:ind w:left="220"/>
    </w:pPr>
  </w:style>
  <w:style w:type="paragraph" w:styleId="TDC3">
    <w:name w:val="toc 3"/>
    <w:basedOn w:val="Normal"/>
    <w:next w:val="Normal"/>
    <w:autoRedefine/>
    <w:uiPriority w:val="39"/>
    <w:unhideWhenUsed/>
    <w:rsid w:val="00322C52"/>
    <w:pPr>
      <w:spacing w:after="100"/>
      <w:ind w:left="440"/>
    </w:pPr>
  </w:style>
  <w:style w:type="paragraph" w:styleId="Tabladeilustraciones">
    <w:name w:val="table of figures"/>
    <w:basedOn w:val="Normal"/>
    <w:next w:val="Normal"/>
    <w:uiPriority w:val="99"/>
    <w:unhideWhenUsed/>
    <w:rsid w:val="00F61243"/>
    <w:pPr>
      <w:spacing w:after="0"/>
    </w:pPr>
  </w:style>
  <w:style w:type="character" w:styleId="Mencinsinresolver">
    <w:name w:val="Unresolved Mention"/>
    <w:basedOn w:val="Fuentedeprrafopredeter"/>
    <w:uiPriority w:val="99"/>
    <w:semiHidden/>
    <w:unhideWhenUsed/>
    <w:rsid w:val="00A60A0A"/>
    <w:rPr>
      <w:color w:val="605E5C"/>
      <w:shd w:val="clear" w:color="auto" w:fill="E1DFDD"/>
    </w:rPr>
  </w:style>
  <w:style w:type="table" w:styleId="Tablaconcuadrcula">
    <w:name w:val="Table Grid"/>
    <w:basedOn w:val="Tablanormal"/>
    <w:uiPriority w:val="39"/>
    <w:rsid w:val="00B17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Fuentedeprrafopredeter"/>
    <w:rsid w:val="005B73A3"/>
  </w:style>
  <w:style w:type="character" w:customStyle="1" w:styleId="ts-alignment-element-highlighted">
    <w:name w:val="ts-alignment-element-highlighted"/>
    <w:basedOn w:val="Fuentedeprrafopredeter"/>
    <w:rsid w:val="005B73A3"/>
  </w:style>
  <w:style w:type="character" w:styleId="Textoennegrita">
    <w:name w:val="Strong"/>
    <w:basedOn w:val="Fuentedeprrafopredeter"/>
    <w:uiPriority w:val="22"/>
    <w:qFormat/>
    <w:rsid w:val="00D3774C"/>
    <w:rPr>
      <w:b/>
      <w:bCs/>
    </w:rPr>
  </w:style>
  <w:style w:type="paragraph" w:customStyle="1" w:styleId="code-line">
    <w:name w:val="code-line"/>
    <w:basedOn w:val="Normal"/>
    <w:rsid w:val="00CF64C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CF64C1"/>
    <w:rPr>
      <w:rFonts w:ascii="Courier New" w:eastAsia="Times New Roman" w:hAnsi="Courier New" w:cs="Courier New"/>
      <w:sz w:val="20"/>
      <w:szCs w:val="20"/>
    </w:rPr>
  </w:style>
  <w:style w:type="character" w:customStyle="1" w:styleId="Ttulo5Car">
    <w:name w:val="Título 5 Car"/>
    <w:basedOn w:val="Fuentedeprrafopredeter"/>
    <w:link w:val="Ttulo5"/>
    <w:uiPriority w:val="9"/>
    <w:rsid w:val="00C11645"/>
    <w:rPr>
      <w:rFonts w:eastAsiaTheme="minorEastAsia" w:cstheme="majorEastAsia"/>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11481">
      <w:bodyDiv w:val="1"/>
      <w:marLeft w:val="0"/>
      <w:marRight w:val="0"/>
      <w:marTop w:val="0"/>
      <w:marBottom w:val="0"/>
      <w:divBdr>
        <w:top w:val="none" w:sz="0" w:space="0" w:color="auto"/>
        <w:left w:val="none" w:sz="0" w:space="0" w:color="auto"/>
        <w:bottom w:val="none" w:sz="0" w:space="0" w:color="auto"/>
        <w:right w:val="none" w:sz="0" w:space="0" w:color="auto"/>
      </w:divBdr>
      <w:divsChild>
        <w:div w:id="294678205">
          <w:marLeft w:val="0"/>
          <w:marRight w:val="0"/>
          <w:marTop w:val="0"/>
          <w:marBottom w:val="0"/>
          <w:divBdr>
            <w:top w:val="none" w:sz="0" w:space="0" w:color="auto"/>
            <w:left w:val="none" w:sz="0" w:space="0" w:color="auto"/>
            <w:bottom w:val="none" w:sz="0" w:space="0" w:color="auto"/>
            <w:right w:val="none" w:sz="0" w:space="0" w:color="auto"/>
          </w:divBdr>
          <w:divsChild>
            <w:div w:id="18940073">
              <w:marLeft w:val="0"/>
              <w:marRight w:val="0"/>
              <w:marTop w:val="0"/>
              <w:marBottom w:val="0"/>
              <w:divBdr>
                <w:top w:val="none" w:sz="0" w:space="0" w:color="auto"/>
                <w:left w:val="none" w:sz="0" w:space="0" w:color="auto"/>
                <w:bottom w:val="none" w:sz="0" w:space="0" w:color="auto"/>
                <w:right w:val="none" w:sz="0" w:space="0" w:color="auto"/>
              </w:divBdr>
            </w:div>
            <w:div w:id="53085694">
              <w:marLeft w:val="0"/>
              <w:marRight w:val="0"/>
              <w:marTop w:val="0"/>
              <w:marBottom w:val="0"/>
              <w:divBdr>
                <w:top w:val="none" w:sz="0" w:space="0" w:color="auto"/>
                <w:left w:val="none" w:sz="0" w:space="0" w:color="auto"/>
                <w:bottom w:val="none" w:sz="0" w:space="0" w:color="auto"/>
                <w:right w:val="none" w:sz="0" w:space="0" w:color="auto"/>
              </w:divBdr>
            </w:div>
            <w:div w:id="55664756">
              <w:marLeft w:val="0"/>
              <w:marRight w:val="0"/>
              <w:marTop w:val="0"/>
              <w:marBottom w:val="0"/>
              <w:divBdr>
                <w:top w:val="none" w:sz="0" w:space="0" w:color="auto"/>
                <w:left w:val="none" w:sz="0" w:space="0" w:color="auto"/>
                <w:bottom w:val="none" w:sz="0" w:space="0" w:color="auto"/>
                <w:right w:val="none" w:sz="0" w:space="0" w:color="auto"/>
              </w:divBdr>
            </w:div>
            <w:div w:id="72969736">
              <w:marLeft w:val="0"/>
              <w:marRight w:val="0"/>
              <w:marTop w:val="0"/>
              <w:marBottom w:val="0"/>
              <w:divBdr>
                <w:top w:val="none" w:sz="0" w:space="0" w:color="auto"/>
                <w:left w:val="none" w:sz="0" w:space="0" w:color="auto"/>
                <w:bottom w:val="none" w:sz="0" w:space="0" w:color="auto"/>
                <w:right w:val="none" w:sz="0" w:space="0" w:color="auto"/>
              </w:divBdr>
            </w:div>
            <w:div w:id="84109805">
              <w:marLeft w:val="0"/>
              <w:marRight w:val="0"/>
              <w:marTop w:val="0"/>
              <w:marBottom w:val="0"/>
              <w:divBdr>
                <w:top w:val="none" w:sz="0" w:space="0" w:color="auto"/>
                <w:left w:val="none" w:sz="0" w:space="0" w:color="auto"/>
                <w:bottom w:val="none" w:sz="0" w:space="0" w:color="auto"/>
                <w:right w:val="none" w:sz="0" w:space="0" w:color="auto"/>
              </w:divBdr>
            </w:div>
            <w:div w:id="110629488">
              <w:marLeft w:val="0"/>
              <w:marRight w:val="0"/>
              <w:marTop w:val="0"/>
              <w:marBottom w:val="0"/>
              <w:divBdr>
                <w:top w:val="none" w:sz="0" w:space="0" w:color="auto"/>
                <w:left w:val="none" w:sz="0" w:space="0" w:color="auto"/>
                <w:bottom w:val="none" w:sz="0" w:space="0" w:color="auto"/>
                <w:right w:val="none" w:sz="0" w:space="0" w:color="auto"/>
              </w:divBdr>
            </w:div>
            <w:div w:id="119686009">
              <w:marLeft w:val="0"/>
              <w:marRight w:val="0"/>
              <w:marTop w:val="0"/>
              <w:marBottom w:val="0"/>
              <w:divBdr>
                <w:top w:val="none" w:sz="0" w:space="0" w:color="auto"/>
                <w:left w:val="none" w:sz="0" w:space="0" w:color="auto"/>
                <w:bottom w:val="none" w:sz="0" w:space="0" w:color="auto"/>
                <w:right w:val="none" w:sz="0" w:space="0" w:color="auto"/>
              </w:divBdr>
            </w:div>
            <w:div w:id="120926364">
              <w:marLeft w:val="0"/>
              <w:marRight w:val="0"/>
              <w:marTop w:val="0"/>
              <w:marBottom w:val="0"/>
              <w:divBdr>
                <w:top w:val="none" w:sz="0" w:space="0" w:color="auto"/>
                <w:left w:val="none" w:sz="0" w:space="0" w:color="auto"/>
                <w:bottom w:val="none" w:sz="0" w:space="0" w:color="auto"/>
                <w:right w:val="none" w:sz="0" w:space="0" w:color="auto"/>
              </w:divBdr>
            </w:div>
            <w:div w:id="140192283">
              <w:marLeft w:val="0"/>
              <w:marRight w:val="0"/>
              <w:marTop w:val="0"/>
              <w:marBottom w:val="0"/>
              <w:divBdr>
                <w:top w:val="none" w:sz="0" w:space="0" w:color="auto"/>
                <w:left w:val="none" w:sz="0" w:space="0" w:color="auto"/>
                <w:bottom w:val="none" w:sz="0" w:space="0" w:color="auto"/>
                <w:right w:val="none" w:sz="0" w:space="0" w:color="auto"/>
              </w:divBdr>
            </w:div>
            <w:div w:id="153958365">
              <w:marLeft w:val="0"/>
              <w:marRight w:val="0"/>
              <w:marTop w:val="0"/>
              <w:marBottom w:val="0"/>
              <w:divBdr>
                <w:top w:val="none" w:sz="0" w:space="0" w:color="auto"/>
                <w:left w:val="none" w:sz="0" w:space="0" w:color="auto"/>
                <w:bottom w:val="none" w:sz="0" w:space="0" w:color="auto"/>
                <w:right w:val="none" w:sz="0" w:space="0" w:color="auto"/>
              </w:divBdr>
            </w:div>
            <w:div w:id="282536255">
              <w:marLeft w:val="0"/>
              <w:marRight w:val="0"/>
              <w:marTop w:val="0"/>
              <w:marBottom w:val="0"/>
              <w:divBdr>
                <w:top w:val="none" w:sz="0" w:space="0" w:color="auto"/>
                <w:left w:val="none" w:sz="0" w:space="0" w:color="auto"/>
                <w:bottom w:val="none" w:sz="0" w:space="0" w:color="auto"/>
                <w:right w:val="none" w:sz="0" w:space="0" w:color="auto"/>
              </w:divBdr>
            </w:div>
            <w:div w:id="336079436">
              <w:marLeft w:val="0"/>
              <w:marRight w:val="0"/>
              <w:marTop w:val="0"/>
              <w:marBottom w:val="0"/>
              <w:divBdr>
                <w:top w:val="none" w:sz="0" w:space="0" w:color="auto"/>
                <w:left w:val="none" w:sz="0" w:space="0" w:color="auto"/>
                <w:bottom w:val="none" w:sz="0" w:space="0" w:color="auto"/>
                <w:right w:val="none" w:sz="0" w:space="0" w:color="auto"/>
              </w:divBdr>
            </w:div>
            <w:div w:id="353774571">
              <w:marLeft w:val="0"/>
              <w:marRight w:val="0"/>
              <w:marTop w:val="0"/>
              <w:marBottom w:val="0"/>
              <w:divBdr>
                <w:top w:val="none" w:sz="0" w:space="0" w:color="auto"/>
                <w:left w:val="none" w:sz="0" w:space="0" w:color="auto"/>
                <w:bottom w:val="none" w:sz="0" w:space="0" w:color="auto"/>
                <w:right w:val="none" w:sz="0" w:space="0" w:color="auto"/>
              </w:divBdr>
            </w:div>
            <w:div w:id="381490152">
              <w:marLeft w:val="0"/>
              <w:marRight w:val="0"/>
              <w:marTop w:val="0"/>
              <w:marBottom w:val="0"/>
              <w:divBdr>
                <w:top w:val="none" w:sz="0" w:space="0" w:color="auto"/>
                <w:left w:val="none" w:sz="0" w:space="0" w:color="auto"/>
                <w:bottom w:val="none" w:sz="0" w:space="0" w:color="auto"/>
                <w:right w:val="none" w:sz="0" w:space="0" w:color="auto"/>
              </w:divBdr>
            </w:div>
            <w:div w:id="396633984">
              <w:marLeft w:val="0"/>
              <w:marRight w:val="0"/>
              <w:marTop w:val="0"/>
              <w:marBottom w:val="0"/>
              <w:divBdr>
                <w:top w:val="none" w:sz="0" w:space="0" w:color="auto"/>
                <w:left w:val="none" w:sz="0" w:space="0" w:color="auto"/>
                <w:bottom w:val="none" w:sz="0" w:space="0" w:color="auto"/>
                <w:right w:val="none" w:sz="0" w:space="0" w:color="auto"/>
              </w:divBdr>
            </w:div>
            <w:div w:id="408701395">
              <w:marLeft w:val="0"/>
              <w:marRight w:val="0"/>
              <w:marTop w:val="0"/>
              <w:marBottom w:val="0"/>
              <w:divBdr>
                <w:top w:val="none" w:sz="0" w:space="0" w:color="auto"/>
                <w:left w:val="none" w:sz="0" w:space="0" w:color="auto"/>
                <w:bottom w:val="none" w:sz="0" w:space="0" w:color="auto"/>
                <w:right w:val="none" w:sz="0" w:space="0" w:color="auto"/>
              </w:divBdr>
            </w:div>
            <w:div w:id="412631076">
              <w:marLeft w:val="0"/>
              <w:marRight w:val="0"/>
              <w:marTop w:val="0"/>
              <w:marBottom w:val="0"/>
              <w:divBdr>
                <w:top w:val="none" w:sz="0" w:space="0" w:color="auto"/>
                <w:left w:val="none" w:sz="0" w:space="0" w:color="auto"/>
                <w:bottom w:val="none" w:sz="0" w:space="0" w:color="auto"/>
                <w:right w:val="none" w:sz="0" w:space="0" w:color="auto"/>
              </w:divBdr>
            </w:div>
            <w:div w:id="462121626">
              <w:marLeft w:val="0"/>
              <w:marRight w:val="0"/>
              <w:marTop w:val="0"/>
              <w:marBottom w:val="0"/>
              <w:divBdr>
                <w:top w:val="none" w:sz="0" w:space="0" w:color="auto"/>
                <w:left w:val="none" w:sz="0" w:space="0" w:color="auto"/>
                <w:bottom w:val="none" w:sz="0" w:space="0" w:color="auto"/>
                <w:right w:val="none" w:sz="0" w:space="0" w:color="auto"/>
              </w:divBdr>
            </w:div>
            <w:div w:id="464859028">
              <w:marLeft w:val="0"/>
              <w:marRight w:val="0"/>
              <w:marTop w:val="0"/>
              <w:marBottom w:val="0"/>
              <w:divBdr>
                <w:top w:val="none" w:sz="0" w:space="0" w:color="auto"/>
                <w:left w:val="none" w:sz="0" w:space="0" w:color="auto"/>
                <w:bottom w:val="none" w:sz="0" w:space="0" w:color="auto"/>
                <w:right w:val="none" w:sz="0" w:space="0" w:color="auto"/>
              </w:divBdr>
            </w:div>
            <w:div w:id="495464226">
              <w:marLeft w:val="0"/>
              <w:marRight w:val="0"/>
              <w:marTop w:val="0"/>
              <w:marBottom w:val="0"/>
              <w:divBdr>
                <w:top w:val="none" w:sz="0" w:space="0" w:color="auto"/>
                <w:left w:val="none" w:sz="0" w:space="0" w:color="auto"/>
                <w:bottom w:val="none" w:sz="0" w:space="0" w:color="auto"/>
                <w:right w:val="none" w:sz="0" w:space="0" w:color="auto"/>
              </w:divBdr>
            </w:div>
            <w:div w:id="502089582">
              <w:marLeft w:val="0"/>
              <w:marRight w:val="0"/>
              <w:marTop w:val="0"/>
              <w:marBottom w:val="0"/>
              <w:divBdr>
                <w:top w:val="none" w:sz="0" w:space="0" w:color="auto"/>
                <w:left w:val="none" w:sz="0" w:space="0" w:color="auto"/>
                <w:bottom w:val="none" w:sz="0" w:space="0" w:color="auto"/>
                <w:right w:val="none" w:sz="0" w:space="0" w:color="auto"/>
              </w:divBdr>
            </w:div>
            <w:div w:id="513571228">
              <w:marLeft w:val="0"/>
              <w:marRight w:val="0"/>
              <w:marTop w:val="0"/>
              <w:marBottom w:val="0"/>
              <w:divBdr>
                <w:top w:val="none" w:sz="0" w:space="0" w:color="auto"/>
                <w:left w:val="none" w:sz="0" w:space="0" w:color="auto"/>
                <w:bottom w:val="none" w:sz="0" w:space="0" w:color="auto"/>
                <w:right w:val="none" w:sz="0" w:space="0" w:color="auto"/>
              </w:divBdr>
            </w:div>
            <w:div w:id="539710344">
              <w:marLeft w:val="0"/>
              <w:marRight w:val="0"/>
              <w:marTop w:val="0"/>
              <w:marBottom w:val="0"/>
              <w:divBdr>
                <w:top w:val="none" w:sz="0" w:space="0" w:color="auto"/>
                <w:left w:val="none" w:sz="0" w:space="0" w:color="auto"/>
                <w:bottom w:val="none" w:sz="0" w:space="0" w:color="auto"/>
                <w:right w:val="none" w:sz="0" w:space="0" w:color="auto"/>
              </w:divBdr>
            </w:div>
            <w:div w:id="544758974">
              <w:marLeft w:val="0"/>
              <w:marRight w:val="0"/>
              <w:marTop w:val="0"/>
              <w:marBottom w:val="0"/>
              <w:divBdr>
                <w:top w:val="none" w:sz="0" w:space="0" w:color="auto"/>
                <w:left w:val="none" w:sz="0" w:space="0" w:color="auto"/>
                <w:bottom w:val="none" w:sz="0" w:space="0" w:color="auto"/>
                <w:right w:val="none" w:sz="0" w:space="0" w:color="auto"/>
              </w:divBdr>
            </w:div>
            <w:div w:id="708646847">
              <w:marLeft w:val="0"/>
              <w:marRight w:val="0"/>
              <w:marTop w:val="0"/>
              <w:marBottom w:val="0"/>
              <w:divBdr>
                <w:top w:val="none" w:sz="0" w:space="0" w:color="auto"/>
                <w:left w:val="none" w:sz="0" w:space="0" w:color="auto"/>
                <w:bottom w:val="none" w:sz="0" w:space="0" w:color="auto"/>
                <w:right w:val="none" w:sz="0" w:space="0" w:color="auto"/>
              </w:divBdr>
            </w:div>
            <w:div w:id="715083322">
              <w:marLeft w:val="0"/>
              <w:marRight w:val="0"/>
              <w:marTop w:val="0"/>
              <w:marBottom w:val="0"/>
              <w:divBdr>
                <w:top w:val="none" w:sz="0" w:space="0" w:color="auto"/>
                <w:left w:val="none" w:sz="0" w:space="0" w:color="auto"/>
                <w:bottom w:val="none" w:sz="0" w:space="0" w:color="auto"/>
                <w:right w:val="none" w:sz="0" w:space="0" w:color="auto"/>
              </w:divBdr>
            </w:div>
            <w:div w:id="716009740">
              <w:marLeft w:val="0"/>
              <w:marRight w:val="0"/>
              <w:marTop w:val="0"/>
              <w:marBottom w:val="0"/>
              <w:divBdr>
                <w:top w:val="none" w:sz="0" w:space="0" w:color="auto"/>
                <w:left w:val="none" w:sz="0" w:space="0" w:color="auto"/>
                <w:bottom w:val="none" w:sz="0" w:space="0" w:color="auto"/>
                <w:right w:val="none" w:sz="0" w:space="0" w:color="auto"/>
              </w:divBdr>
            </w:div>
            <w:div w:id="731659215">
              <w:marLeft w:val="0"/>
              <w:marRight w:val="0"/>
              <w:marTop w:val="0"/>
              <w:marBottom w:val="0"/>
              <w:divBdr>
                <w:top w:val="none" w:sz="0" w:space="0" w:color="auto"/>
                <w:left w:val="none" w:sz="0" w:space="0" w:color="auto"/>
                <w:bottom w:val="none" w:sz="0" w:space="0" w:color="auto"/>
                <w:right w:val="none" w:sz="0" w:space="0" w:color="auto"/>
              </w:divBdr>
            </w:div>
            <w:div w:id="733511148">
              <w:marLeft w:val="0"/>
              <w:marRight w:val="0"/>
              <w:marTop w:val="0"/>
              <w:marBottom w:val="0"/>
              <w:divBdr>
                <w:top w:val="none" w:sz="0" w:space="0" w:color="auto"/>
                <w:left w:val="none" w:sz="0" w:space="0" w:color="auto"/>
                <w:bottom w:val="none" w:sz="0" w:space="0" w:color="auto"/>
                <w:right w:val="none" w:sz="0" w:space="0" w:color="auto"/>
              </w:divBdr>
            </w:div>
            <w:div w:id="733625357">
              <w:marLeft w:val="0"/>
              <w:marRight w:val="0"/>
              <w:marTop w:val="0"/>
              <w:marBottom w:val="0"/>
              <w:divBdr>
                <w:top w:val="none" w:sz="0" w:space="0" w:color="auto"/>
                <w:left w:val="none" w:sz="0" w:space="0" w:color="auto"/>
                <w:bottom w:val="none" w:sz="0" w:space="0" w:color="auto"/>
                <w:right w:val="none" w:sz="0" w:space="0" w:color="auto"/>
              </w:divBdr>
            </w:div>
            <w:div w:id="748844932">
              <w:marLeft w:val="0"/>
              <w:marRight w:val="0"/>
              <w:marTop w:val="0"/>
              <w:marBottom w:val="0"/>
              <w:divBdr>
                <w:top w:val="none" w:sz="0" w:space="0" w:color="auto"/>
                <w:left w:val="none" w:sz="0" w:space="0" w:color="auto"/>
                <w:bottom w:val="none" w:sz="0" w:space="0" w:color="auto"/>
                <w:right w:val="none" w:sz="0" w:space="0" w:color="auto"/>
              </w:divBdr>
            </w:div>
            <w:div w:id="759789922">
              <w:marLeft w:val="0"/>
              <w:marRight w:val="0"/>
              <w:marTop w:val="0"/>
              <w:marBottom w:val="0"/>
              <w:divBdr>
                <w:top w:val="none" w:sz="0" w:space="0" w:color="auto"/>
                <w:left w:val="none" w:sz="0" w:space="0" w:color="auto"/>
                <w:bottom w:val="none" w:sz="0" w:space="0" w:color="auto"/>
                <w:right w:val="none" w:sz="0" w:space="0" w:color="auto"/>
              </w:divBdr>
            </w:div>
            <w:div w:id="788233551">
              <w:marLeft w:val="0"/>
              <w:marRight w:val="0"/>
              <w:marTop w:val="0"/>
              <w:marBottom w:val="0"/>
              <w:divBdr>
                <w:top w:val="none" w:sz="0" w:space="0" w:color="auto"/>
                <w:left w:val="none" w:sz="0" w:space="0" w:color="auto"/>
                <w:bottom w:val="none" w:sz="0" w:space="0" w:color="auto"/>
                <w:right w:val="none" w:sz="0" w:space="0" w:color="auto"/>
              </w:divBdr>
            </w:div>
            <w:div w:id="818422349">
              <w:marLeft w:val="0"/>
              <w:marRight w:val="0"/>
              <w:marTop w:val="0"/>
              <w:marBottom w:val="0"/>
              <w:divBdr>
                <w:top w:val="none" w:sz="0" w:space="0" w:color="auto"/>
                <w:left w:val="none" w:sz="0" w:space="0" w:color="auto"/>
                <w:bottom w:val="none" w:sz="0" w:space="0" w:color="auto"/>
                <w:right w:val="none" w:sz="0" w:space="0" w:color="auto"/>
              </w:divBdr>
            </w:div>
            <w:div w:id="825557239">
              <w:marLeft w:val="0"/>
              <w:marRight w:val="0"/>
              <w:marTop w:val="0"/>
              <w:marBottom w:val="0"/>
              <w:divBdr>
                <w:top w:val="none" w:sz="0" w:space="0" w:color="auto"/>
                <w:left w:val="none" w:sz="0" w:space="0" w:color="auto"/>
                <w:bottom w:val="none" w:sz="0" w:space="0" w:color="auto"/>
                <w:right w:val="none" w:sz="0" w:space="0" w:color="auto"/>
              </w:divBdr>
            </w:div>
            <w:div w:id="854349411">
              <w:marLeft w:val="0"/>
              <w:marRight w:val="0"/>
              <w:marTop w:val="0"/>
              <w:marBottom w:val="0"/>
              <w:divBdr>
                <w:top w:val="none" w:sz="0" w:space="0" w:color="auto"/>
                <w:left w:val="none" w:sz="0" w:space="0" w:color="auto"/>
                <w:bottom w:val="none" w:sz="0" w:space="0" w:color="auto"/>
                <w:right w:val="none" w:sz="0" w:space="0" w:color="auto"/>
              </w:divBdr>
            </w:div>
            <w:div w:id="881551487">
              <w:marLeft w:val="0"/>
              <w:marRight w:val="0"/>
              <w:marTop w:val="0"/>
              <w:marBottom w:val="0"/>
              <w:divBdr>
                <w:top w:val="none" w:sz="0" w:space="0" w:color="auto"/>
                <w:left w:val="none" w:sz="0" w:space="0" w:color="auto"/>
                <w:bottom w:val="none" w:sz="0" w:space="0" w:color="auto"/>
                <w:right w:val="none" w:sz="0" w:space="0" w:color="auto"/>
              </w:divBdr>
            </w:div>
            <w:div w:id="882250594">
              <w:marLeft w:val="0"/>
              <w:marRight w:val="0"/>
              <w:marTop w:val="0"/>
              <w:marBottom w:val="0"/>
              <w:divBdr>
                <w:top w:val="none" w:sz="0" w:space="0" w:color="auto"/>
                <w:left w:val="none" w:sz="0" w:space="0" w:color="auto"/>
                <w:bottom w:val="none" w:sz="0" w:space="0" w:color="auto"/>
                <w:right w:val="none" w:sz="0" w:space="0" w:color="auto"/>
              </w:divBdr>
            </w:div>
            <w:div w:id="885676900">
              <w:marLeft w:val="0"/>
              <w:marRight w:val="0"/>
              <w:marTop w:val="0"/>
              <w:marBottom w:val="0"/>
              <w:divBdr>
                <w:top w:val="none" w:sz="0" w:space="0" w:color="auto"/>
                <w:left w:val="none" w:sz="0" w:space="0" w:color="auto"/>
                <w:bottom w:val="none" w:sz="0" w:space="0" w:color="auto"/>
                <w:right w:val="none" w:sz="0" w:space="0" w:color="auto"/>
              </w:divBdr>
            </w:div>
            <w:div w:id="909123678">
              <w:marLeft w:val="0"/>
              <w:marRight w:val="0"/>
              <w:marTop w:val="0"/>
              <w:marBottom w:val="0"/>
              <w:divBdr>
                <w:top w:val="none" w:sz="0" w:space="0" w:color="auto"/>
                <w:left w:val="none" w:sz="0" w:space="0" w:color="auto"/>
                <w:bottom w:val="none" w:sz="0" w:space="0" w:color="auto"/>
                <w:right w:val="none" w:sz="0" w:space="0" w:color="auto"/>
              </w:divBdr>
            </w:div>
            <w:div w:id="940529227">
              <w:marLeft w:val="0"/>
              <w:marRight w:val="0"/>
              <w:marTop w:val="0"/>
              <w:marBottom w:val="0"/>
              <w:divBdr>
                <w:top w:val="none" w:sz="0" w:space="0" w:color="auto"/>
                <w:left w:val="none" w:sz="0" w:space="0" w:color="auto"/>
                <w:bottom w:val="none" w:sz="0" w:space="0" w:color="auto"/>
                <w:right w:val="none" w:sz="0" w:space="0" w:color="auto"/>
              </w:divBdr>
            </w:div>
            <w:div w:id="945651291">
              <w:marLeft w:val="0"/>
              <w:marRight w:val="0"/>
              <w:marTop w:val="0"/>
              <w:marBottom w:val="0"/>
              <w:divBdr>
                <w:top w:val="none" w:sz="0" w:space="0" w:color="auto"/>
                <w:left w:val="none" w:sz="0" w:space="0" w:color="auto"/>
                <w:bottom w:val="none" w:sz="0" w:space="0" w:color="auto"/>
                <w:right w:val="none" w:sz="0" w:space="0" w:color="auto"/>
              </w:divBdr>
            </w:div>
            <w:div w:id="984048232">
              <w:marLeft w:val="0"/>
              <w:marRight w:val="0"/>
              <w:marTop w:val="0"/>
              <w:marBottom w:val="0"/>
              <w:divBdr>
                <w:top w:val="none" w:sz="0" w:space="0" w:color="auto"/>
                <w:left w:val="none" w:sz="0" w:space="0" w:color="auto"/>
                <w:bottom w:val="none" w:sz="0" w:space="0" w:color="auto"/>
                <w:right w:val="none" w:sz="0" w:space="0" w:color="auto"/>
              </w:divBdr>
            </w:div>
            <w:div w:id="995456007">
              <w:marLeft w:val="0"/>
              <w:marRight w:val="0"/>
              <w:marTop w:val="0"/>
              <w:marBottom w:val="0"/>
              <w:divBdr>
                <w:top w:val="none" w:sz="0" w:space="0" w:color="auto"/>
                <w:left w:val="none" w:sz="0" w:space="0" w:color="auto"/>
                <w:bottom w:val="none" w:sz="0" w:space="0" w:color="auto"/>
                <w:right w:val="none" w:sz="0" w:space="0" w:color="auto"/>
              </w:divBdr>
            </w:div>
            <w:div w:id="1005324705">
              <w:marLeft w:val="0"/>
              <w:marRight w:val="0"/>
              <w:marTop w:val="0"/>
              <w:marBottom w:val="0"/>
              <w:divBdr>
                <w:top w:val="none" w:sz="0" w:space="0" w:color="auto"/>
                <w:left w:val="none" w:sz="0" w:space="0" w:color="auto"/>
                <w:bottom w:val="none" w:sz="0" w:space="0" w:color="auto"/>
                <w:right w:val="none" w:sz="0" w:space="0" w:color="auto"/>
              </w:divBdr>
            </w:div>
            <w:div w:id="1035034952">
              <w:marLeft w:val="0"/>
              <w:marRight w:val="0"/>
              <w:marTop w:val="0"/>
              <w:marBottom w:val="0"/>
              <w:divBdr>
                <w:top w:val="none" w:sz="0" w:space="0" w:color="auto"/>
                <w:left w:val="none" w:sz="0" w:space="0" w:color="auto"/>
                <w:bottom w:val="none" w:sz="0" w:space="0" w:color="auto"/>
                <w:right w:val="none" w:sz="0" w:space="0" w:color="auto"/>
              </w:divBdr>
            </w:div>
            <w:div w:id="1041975146">
              <w:marLeft w:val="0"/>
              <w:marRight w:val="0"/>
              <w:marTop w:val="0"/>
              <w:marBottom w:val="0"/>
              <w:divBdr>
                <w:top w:val="none" w:sz="0" w:space="0" w:color="auto"/>
                <w:left w:val="none" w:sz="0" w:space="0" w:color="auto"/>
                <w:bottom w:val="none" w:sz="0" w:space="0" w:color="auto"/>
                <w:right w:val="none" w:sz="0" w:space="0" w:color="auto"/>
              </w:divBdr>
            </w:div>
            <w:div w:id="1042242850">
              <w:marLeft w:val="0"/>
              <w:marRight w:val="0"/>
              <w:marTop w:val="0"/>
              <w:marBottom w:val="0"/>
              <w:divBdr>
                <w:top w:val="none" w:sz="0" w:space="0" w:color="auto"/>
                <w:left w:val="none" w:sz="0" w:space="0" w:color="auto"/>
                <w:bottom w:val="none" w:sz="0" w:space="0" w:color="auto"/>
                <w:right w:val="none" w:sz="0" w:space="0" w:color="auto"/>
              </w:divBdr>
            </w:div>
            <w:div w:id="1053384603">
              <w:marLeft w:val="0"/>
              <w:marRight w:val="0"/>
              <w:marTop w:val="0"/>
              <w:marBottom w:val="0"/>
              <w:divBdr>
                <w:top w:val="none" w:sz="0" w:space="0" w:color="auto"/>
                <w:left w:val="none" w:sz="0" w:space="0" w:color="auto"/>
                <w:bottom w:val="none" w:sz="0" w:space="0" w:color="auto"/>
                <w:right w:val="none" w:sz="0" w:space="0" w:color="auto"/>
              </w:divBdr>
            </w:div>
            <w:div w:id="1072506185">
              <w:marLeft w:val="0"/>
              <w:marRight w:val="0"/>
              <w:marTop w:val="0"/>
              <w:marBottom w:val="0"/>
              <w:divBdr>
                <w:top w:val="none" w:sz="0" w:space="0" w:color="auto"/>
                <w:left w:val="none" w:sz="0" w:space="0" w:color="auto"/>
                <w:bottom w:val="none" w:sz="0" w:space="0" w:color="auto"/>
                <w:right w:val="none" w:sz="0" w:space="0" w:color="auto"/>
              </w:divBdr>
            </w:div>
            <w:div w:id="1104886446">
              <w:marLeft w:val="0"/>
              <w:marRight w:val="0"/>
              <w:marTop w:val="0"/>
              <w:marBottom w:val="0"/>
              <w:divBdr>
                <w:top w:val="none" w:sz="0" w:space="0" w:color="auto"/>
                <w:left w:val="none" w:sz="0" w:space="0" w:color="auto"/>
                <w:bottom w:val="none" w:sz="0" w:space="0" w:color="auto"/>
                <w:right w:val="none" w:sz="0" w:space="0" w:color="auto"/>
              </w:divBdr>
            </w:div>
            <w:div w:id="1107770886">
              <w:marLeft w:val="0"/>
              <w:marRight w:val="0"/>
              <w:marTop w:val="0"/>
              <w:marBottom w:val="0"/>
              <w:divBdr>
                <w:top w:val="none" w:sz="0" w:space="0" w:color="auto"/>
                <w:left w:val="none" w:sz="0" w:space="0" w:color="auto"/>
                <w:bottom w:val="none" w:sz="0" w:space="0" w:color="auto"/>
                <w:right w:val="none" w:sz="0" w:space="0" w:color="auto"/>
              </w:divBdr>
            </w:div>
            <w:div w:id="1133213996">
              <w:marLeft w:val="0"/>
              <w:marRight w:val="0"/>
              <w:marTop w:val="0"/>
              <w:marBottom w:val="0"/>
              <w:divBdr>
                <w:top w:val="none" w:sz="0" w:space="0" w:color="auto"/>
                <w:left w:val="none" w:sz="0" w:space="0" w:color="auto"/>
                <w:bottom w:val="none" w:sz="0" w:space="0" w:color="auto"/>
                <w:right w:val="none" w:sz="0" w:space="0" w:color="auto"/>
              </w:divBdr>
            </w:div>
            <w:div w:id="1143157382">
              <w:marLeft w:val="0"/>
              <w:marRight w:val="0"/>
              <w:marTop w:val="0"/>
              <w:marBottom w:val="0"/>
              <w:divBdr>
                <w:top w:val="none" w:sz="0" w:space="0" w:color="auto"/>
                <w:left w:val="none" w:sz="0" w:space="0" w:color="auto"/>
                <w:bottom w:val="none" w:sz="0" w:space="0" w:color="auto"/>
                <w:right w:val="none" w:sz="0" w:space="0" w:color="auto"/>
              </w:divBdr>
            </w:div>
            <w:div w:id="1156531108">
              <w:marLeft w:val="0"/>
              <w:marRight w:val="0"/>
              <w:marTop w:val="0"/>
              <w:marBottom w:val="0"/>
              <w:divBdr>
                <w:top w:val="none" w:sz="0" w:space="0" w:color="auto"/>
                <w:left w:val="none" w:sz="0" w:space="0" w:color="auto"/>
                <w:bottom w:val="none" w:sz="0" w:space="0" w:color="auto"/>
                <w:right w:val="none" w:sz="0" w:space="0" w:color="auto"/>
              </w:divBdr>
            </w:div>
            <w:div w:id="1172987434">
              <w:marLeft w:val="0"/>
              <w:marRight w:val="0"/>
              <w:marTop w:val="0"/>
              <w:marBottom w:val="0"/>
              <w:divBdr>
                <w:top w:val="none" w:sz="0" w:space="0" w:color="auto"/>
                <w:left w:val="none" w:sz="0" w:space="0" w:color="auto"/>
                <w:bottom w:val="none" w:sz="0" w:space="0" w:color="auto"/>
                <w:right w:val="none" w:sz="0" w:space="0" w:color="auto"/>
              </w:divBdr>
            </w:div>
            <w:div w:id="1175612013">
              <w:marLeft w:val="0"/>
              <w:marRight w:val="0"/>
              <w:marTop w:val="0"/>
              <w:marBottom w:val="0"/>
              <w:divBdr>
                <w:top w:val="none" w:sz="0" w:space="0" w:color="auto"/>
                <w:left w:val="none" w:sz="0" w:space="0" w:color="auto"/>
                <w:bottom w:val="none" w:sz="0" w:space="0" w:color="auto"/>
                <w:right w:val="none" w:sz="0" w:space="0" w:color="auto"/>
              </w:divBdr>
            </w:div>
            <w:div w:id="1176311425">
              <w:marLeft w:val="0"/>
              <w:marRight w:val="0"/>
              <w:marTop w:val="0"/>
              <w:marBottom w:val="0"/>
              <w:divBdr>
                <w:top w:val="none" w:sz="0" w:space="0" w:color="auto"/>
                <w:left w:val="none" w:sz="0" w:space="0" w:color="auto"/>
                <w:bottom w:val="none" w:sz="0" w:space="0" w:color="auto"/>
                <w:right w:val="none" w:sz="0" w:space="0" w:color="auto"/>
              </w:divBdr>
            </w:div>
            <w:div w:id="1181700148">
              <w:marLeft w:val="0"/>
              <w:marRight w:val="0"/>
              <w:marTop w:val="0"/>
              <w:marBottom w:val="0"/>
              <w:divBdr>
                <w:top w:val="none" w:sz="0" w:space="0" w:color="auto"/>
                <w:left w:val="none" w:sz="0" w:space="0" w:color="auto"/>
                <w:bottom w:val="none" w:sz="0" w:space="0" w:color="auto"/>
                <w:right w:val="none" w:sz="0" w:space="0" w:color="auto"/>
              </w:divBdr>
            </w:div>
            <w:div w:id="1215697568">
              <w:marLeft w:val="0"/>
              <w:marRight w:val="0"/>
              <w:marTop w:val="0"/>
              <w:marBottom w:val="0"/>
              <w:divBdr>
                <w:top w:val="none" w:sz="0" w:space="0" w:color="auto"/>
                <w:left w:val="none" w:sz="0" w:space="0" w:color="auto"/>
                <w:bottom w:val="none" w:sz="0" w:space="0" w:color="auto"/>
                <w:right w:val="none" w:sz="0" w:space="0" w:color="auto"/>
              </w:divBdr>
            </w:div>
            <w:div w:id="1229422458">
              <w:marLeft w:val="0"/>
              <w:marRight w:val="0"/>
              <w:marTop w:val="0"/>
              <w:marBottom w:val="0"/>
              <w:divBdr>
                <w:top w:val="none" w:sz="0" w:space="0" w:color="auto"/>
                <w:left w:val="none" w:sz="0" w:space="0" w:color="auto"/>
                <w:bottom w:val="none" w:sz="0" w:space="0" w:color="auto"/>
                <w:right w:val="none" w:sz="0" w:space="0" w:color="auto"/>
              </w:divBdr>
            </w:div>
            <w:div w:id="1232618174">
              <w:marLeft w:val="0"/>
              <w:marRight w:val="0"/>
              <w:marTop w:val="0"/>
              <w:marBottom w:val="0"/>
              <w:divBdr>
                <w:top w:val="none" w:sz="0" w:space="0" w:color="auto"/>
                <w:left w:val="none" w:sz="0" w:space="0" w:color="auto"/>
                <w:bottom w:val="none" w:sz="0" w:space="0" w:color="auto"/>
                <w:right w:val="none" w:sz="0" w:space="0" w:color="auto"/>
              </w:divBdr>
            </w:div>
            <w:div w:id="1271282373">
              <w:marLeft w:val="0"/>
              <w:marRight w:val="0"/>
              <w:marTop w:val="0"/>
              <w:marBottom w:val="0"/>
              <w:divBdr>
                <w:top w:val="none" w:sz="0" w:space="0" w:color="auto"/>
                <w:left w:val="none" w:sz="0" w:space="0" w:color="auto"/>
                <w:bottom w:val="none" w:sz="0" w:space="0" w:color="auto"/>
                <w:right w:val="none" w:sz="0" w:space="0" w:color="auto"/>
              </w:divBdr>
            </w:div>
            <w:div w:id="1289893375">
              <w:marLeft w:val="0"/>
              <w:marRight w:val="0"/>
              <w:marTop w:val="0"/>
              <w:marBottom w:val="0"/>
              <w:divBdr>
                <w:top w:val="none" w:sz="0" w:space="0" w:color="auto"/>
                <w:left w:val="none" w:sz="0" w:space="0" w:color="auto"/>
                <w:bottom w:val="none" w:sz="0" w:space="0" w:color="auto"/>
                <w:right w:val="none" w:sz="0" w:space="0" w:color="auto"/>
              </w:divBdr>
            </w:div>
            <w:div w:id="1320579727">
              <w:marLeft w:val="0"/>
              <w:marRight w:val="0"/>
              <w:marTop w:val="0"/>
              <w:marBottom w:val="0"/>
              <w:divBdr>
                <w:top w:val="none" w:sz="0" w:space="0" w:color="auto"/>
                <w:left w:val="none" w:sz="0" w:space="0" w:color="auto"/>
                <w:bottom w:val="none" w:sz="0" w:space="0" w:color="auto"/>
                <w:right w:val="none" w:sz="0" w:space="0" w:color="auto"/>
              </w:divBdr>
            </w:div>
            <w:div w:id="1326276160">
              <w:marLeft w:val="0"/>
              <w:marRight w:val="0"/>
              <w:marTop w:val="0"/>
              <w:marBottom w:val="0"/>
              <w:divBdr>
                <w:top w:val="none" w:sz="0" w:space="0" w:color="auto"/>
                <w:left w:val="none" w:sz="0" w:space="0" w:color="auto"/>
                <w:bottom w:val="none" w:sz="0" w:space="0" w:color="auto"/>
                <w:right w:val="none" w:sz="0" w:space="0" w:color="auto"/>
              </w:divBdr>
            </w:div>
            <w:div w:id="1335841392">
              <w:marLeft w:val="0"/>
              <w:marRight w:val="0"/>
              <w:marTop w:val="0"/>
              <w:marBottom w:val="0"/>
              <w:divBdr>
                <w:top w:val="none" w:sz="0" w:space="0" w:color="auto"/>
                <w:left w:val="none" w:sz="0" w:space="0" w:color="auto"/>
                <w:bottom w:val="none" w:sz="0" w:space="0" w:color="auto"/>
                <w:right w:val="none" w:sz="0" w:space="0" w:color="auto"/>
              </w:divBdr>
            </w:div>
            <w:div w:id="1338851057">
              <w:marLeft w:val="0"/>
              <w:marRight w:val="0"/>
              <w:marTop w:val="0"/>
              <w:marBottom w:val="0"/>
              <w:divBdr>
                <w:top w:val="none" w:sz="0" w:space="0" w:color="auto"/>
                <w:left w:val="none" w:sz="0" w:space="0" w:color="auto"/>
                <w:bottom w:val="none" w:sz="0" w:space="0" w:color="auto"/>
                <w:right w:val="none" w:sz="0" w:space="0" w:color="auto"/>
              </w:divBdr>
            </w:div>
            <w:div w:id="1358775466">
              <w:marLeft w:val="0"/>
              <w:marRight w:val="0"/>
              <w:marTop w:val="0"/>
              <w:marBottom w:val="0"/>
              <w:divBdr>
                <w:top w:val="none" w:sz="0" w:space="0" w:color="auto"/>
                <w:left w:val="none" w:sz="0" w:space="0" w:color="auto"/>
                <w:bottom w:val="none" w:sz="0" w:space="0" w:color="auto"/>
                <w:right w:val="none" w:sz="0" w:space="0" w:color="auto"/>
              </w:divBdr>
            </w:div>
            <w:div w:id="1364480080">
              <w:marLeft w:val="0"/>
              <w:marRight w:val="0"/>
              <w:marTop w:val="0"/>
              <w:marBottom w:val="0"/>
              <w:divBdr>
                <w:top w:val="none" w:sz="0" w:space="0" w:color="auto"/>
                <w:left w:val="none" w:sz="0" w:space="0" w:color="auto"/>
                <w:bottom w:val="none" w:sz="0" w:space="0" w:color="auto"/>
                <w:right w:val="none" w:sz="0" w:space="0" w:color="auto"/>
              </w:divBdr>
            </w:div>
            <w:div w:id="1371345098">
              <w:marLeft w:val="0"/>
              <w:marRight w:val="0"/>
              <w:marTop w:val="0"/>
              <w:marBottom w:val="0"/>
              <w:divBdr>
                <w:top w:val="none" w:sz="0" w:space="0" w:color="auto"/>
                <w:left w:val="none" w:sz="0" w:space="0" w:color="auto"/>
                <w:bottom w:val="none" w:sz="0" w:space="0" w:color="auto"/>
                <w:right w:val="none" w:sz="0" w:space="0" w:color="auto"/>
              </w:divBdr>
            </w:div>
            <w:div w:id="1397122547">
              <w:marLeft w:val="0"/>
              <w:marRight w:val="0"/>
              <w:marTop w:val="0"/>
              <w:marBottom w:val="0"/>
              <w:divBdr>
                <w:top w:val="none" w:sz="0" w:space="0" w:color="auto"/>
                <w:left w:val="none" w:sz="0" w:space="0" w:color="auto"/>
                <w:bottom w:val="none" w:sz="0" w:space="0" w:color="auto"/>
                <w:right w:val="none" w:sz="0" w:space="0" w:color="auto"/>
              </w:divBdr>
            </w:div>
            <w:div w:id="1401518916">
              <w:marLeft w:val="0"/>
              <w:marRight w:val="0"/>
              <w:marTop w:val="0"/>
              <w:marBottom w:val="0"/>
              <w:divBdr>
                <w:top w:val="none" w:sz="0" w:space="0" w:color="auto"/>
                <w:left w:val="none" w:sz="0" w:space="0" w:color="auto"/>
                <w:bottom w:val="none" w:sz="0" w:space="0" w:color="auto"/>
                <w:right w:val="none" w:sz="0" w:space="0" w:color="auto"/>
              </w:divBdr>
            </w:div>
            <w:div w:id="1424063848">
              <w:marLeft w:val="0"/>
              <w:marRight w:val="0"/>
              <w:marTop w:val="0"/>
              <w:marBottom w:val="0"/>
              <w:divBdr>
                <w:top w:val="none" w:sz="0" w:space="0" w:color="auto"/>
                <w:left w:val="none" w:sz="0" w:space="0" w:color="auto"/>
                <w:bottom w:val="none" w:sz="0" w:space="0" w:color="auto"/>
                <w:right w:val="none" w:sz="0" w:space="0" w:color="auto"/>
              </w:divBdr>
            </w:div>
            <w:div w:id="1439719877">
              <w:marLeft w:val="0"/>
              <w:marRight w:val="0"/>
              <w:marTop w:val="0"/>
              <w:marBottom w:val="0"/>
              <w:divBdr>
                <w:top w:val="none" w:sz="0" w:space="0" w:color="auto"/>
                <w:left w:val="none" w:sz="0" w:space="0" w:color="auto"/>
                <w:bottom w:val="none" w:sz="0" w:space="0" w:color="auto"/>
                <w:right w:val="none" w:sz="0" w:space="0" w:color="auto"/>
              </w:divBdr>
            </w:div>
            <w:div w:id="1441684001">
              <w:marLeft w:val="0"/>
              <w:marRight w:val="0"/>
              <w:marTop w:val="0"/>
              <w:marBottom w:val="0"/>
              <w:divBdr>
                <w:top w:val="none" w:sz="0" w:space="0" w:color="auto"/>
                <w:left w:val="none" w:sz="0" w:space="0" w:color="auto"/>
                <w:bottom w:val="none" w:sz="0" w:space="0" w:color="auto"/>
                <w:right w:val="none" w:sz="0" w:space="0" w:color="auto"/>
              </w:divBdr>
            </w:div>
            <w:div w:id="1458141701">
              <w:marLeft w:val="0"/>
              <w:marRight w:val="0"/>
              <w:marTop w:val="0"/>
              <w:marBottom w:val="0"/>
              <w:divBdr>
                <w:top w:val="none" w:sz="0" w:space="0" w:color="auto"/>
                <w:left w:val="none" w:sz="0" w:space="0" w:color="auto"/>
                <w:bottom w:val="none" w:sz="0" w:space="0" w:color="auto"/>
                <w:right w:val="none" w:sz="0" w:space="0" w:color="auto"/>
              </w:divBdr>
            </w:div>
            <w:div w:id="1535192304">
              <w:marLeft w:val="0"/>
              <w:marRight w:val="0"/>
              <w:marTop w:val="0"/>
              <w:marBottom w:val="0"/>
              <w:divBdr>
                <w:top w:val="none" w:sz="0" w:space="0" w:color="auto"/>
                <w:left w:val="none" w:sz="0" w:space="0" w:color="auto"/>
                <w:bottom w:val="none" w:sz="0" w:space="0" w:color="auto"/>
                <w:right w:val="none" w:sz="0" w:space="0" w:color="auto"/>
              </w:divBdr>
            </w:div>
            <w:div w:id="1545874320">
              <w:marLeft w:val="0"/>
              <w:marRight w:val="0"/>
              <w:marTop w:val="0"/>
              <w:marBottom w:val="0"/>
              <w:divBdr>
                <w:top w:val="none" w:sz="0" w:space="0" w:color="auto"/>
                <w:left w:val="none" w:sz="0" w:space="0" w:color="auto"/>
                <w:bottom w:val="none" w:sz="0" w:space="0" w:color="auto"/>
                <w:right w:val="none" w:sz="0" w:space="0" w:color="auto"/>
              </w:divBdr>
            </w:div>
            <w:div w:id="1561751404">
              <w:marLeft w:val="0"/>
              <w:marRight w:val="0"/>
              <w:marTop w:val="0"/>
              <w:marBottom w:val="0"/>
              <w:divBdr>
                <w:top w:val="none" w:sz="0" w:space="0" w:color="auto"/>
                <w:left w:val="none" w:sz="0" w:space="0" w:color="auto"/>
                <w:bottom w:val="none" w:sz="0" w:space="0" w:color="auto"/>
                <w:right w:val="none" w:sz="0" w:space="0" w:color="auto"/>
              </w:divBdr>
            </w:div>
            <w:div w:id="1566061182">
              <w:marLeft w:val="0"/>
              <w:marRight w:val="0"/>
              <w:marTop w:val="0"/>
              <w:marBottom w:val="0"/>
              <w:divBdr>
                <w:top w:val="none" w:sz="0" w:space="0" w:color="auto"/>
                <w:left w:val="none" w:sz="0" w:space="0" w:color="auto"/>
                <w:bottom w:val="none" w:sz="0" w:space="0" w:color="auto"/>
                <w:right w:val="none" w:sz="0" w:space="0" w:color="auto"/>
              </w:divBdr>
            </w:div>
            <w:div w:id="1568415036">
              <w:marLeft w:val="0"/>
              <w:marRight w:val="0"/>
              <w:marTop w:val="0"/>
              <w:marBottom w:val="0"/>
              <w:divBdr>
                <w:top w:val="none" w:sz="0" w:space="0" w:color="auto"/>
                <w:left w:val="none" w:sz="0" w:space="0" w:color="auto"/>
                <w:bottom w:val="none" w:sz="0" w:space="0" w:color="auto"/>
                <w:right w:val="none" w:sz="0" w:space="0" w:color="auto"/>
              </w:divBdr>
            </w:div>
            <w:div w:id="1606184145">
              <w:marLeft w:val="0"/>
              <w:marRight w:val="0"/>
              <w:marTop w:val="0"/>
              <w:marBottom w:val="0"/>
              <w:divBdr>
                <w:top w:val="none" w:sz="0" w:space="0" w:color="auto"/>
                <w:left w:val="none" w:sz="0" w:space="0" w:color="auto"/>
                <w:bottom w:val="none" w:sz="0" w:space="0" w:color="auto"/>
                <w:right w:val="none" w:sz="0" w:space="0" w:color="auto"/>
              </w:divBdr>
            </w:div>
            <w:div w:id="1635404601">
              <w:marLeft w:val="0"/>
              <w:marRight w:val="0"/>
              <w:marTop w:val="0"/>
              <w:marBottom w:val="0"/>
              <w:divBdr>
                <w:top w:val="none" w:sz="0" w:space="0" w:color="auto"/>
                <w:left w:val="none" w:sz="0" w:space="0" w:color="auto"/>
                <w:bottom w:val="none" w:sz="0" w:space="0" w:color="auto"/>
                <w:right w:val="none" w:sz="0" w:space="0" w:color="auto"/>
              </w:divBdr>
            </w:div>
            <w:div w:id="1640962682">
              <w:marLeft w:val="0"/>
              <w:marRight w:val="0"/>
              <w:marTop w:val="0"/>
              <w:marBottom w:val="0"/>
              <w:divBdr>
                <w:top w:val="none" w:sz="0" w:space="0" w:color="auto"/>
                <w:left w:val="none" w:sz="0" w:space="0" w:color="auto"/>
                <w:bottom w:val="none" w:sz="0" w:space="0" w:color="auto"/>
                <w:right w:val="none" w:sz="0" w:space="0" w:color="auto"/>
              </w:divBdr>
            </w:div>
            <w:div w:id="1652514617">
              <w:marLeft w:val="0"/>
              <w:marRight w:val="0"/>
              <w:marTop w:val="0"/>
              <w:marBottom w:val="0"/>
              <w:divBdr>
                <w:top w:val="none" w:sz="0" w:space="0" w:color="auto"/>
                <w:left w:val="none" w:sz="0" w:space="0" w:color="auto"/>
                <w:bottom w:val="none" w:sz="0" w:space="0" w:color="auto"/>
                <w:right w:val="none" w:sz="0" w:space="0" w:color="auto"/>
              </w:divBdr>
            </w:div>
            <w:div w:id="1654915511">
              <w:marLeft w:val="0"/>
              <w:marRight w:val="0"/>
              <w:marTop w:val="0"/>
              <w:marBottom w:val="0"/>
              <w:divBdr>
                <w:top w:val="none" w:sz="0" w:space="0" w:color="auto"/>
                <w:left w:val="none" w:sz="0" w:space="0" w:color="auto"/>
                <w:bottom w:val="none" w:sz="0" w:space="0" w:color="auto"/>
                <w:right w:val="none" w:sz="0" w:space="0" w:color="auto"/>
              </w:divBdr>
            </w:div>
            <w:div w:id="1695497820">
              <w:marLeft w:val="0"/>
              <w:marRight w:val="0"/>
              <w:marTop w:val="0"/>
              <w:marBottom w:val="0"/>
              <w:divBdr>
                <w:top w:val="none" w:sz="0" w:space="0" w:color="auto"/>
                <w:left w:val="none" w:sz="0" w:space="0" w:color="auto"/>
                <w:bottom w:val="none" w:sz="0" w:space="0" w:color="auto"/>
                <w:right w:val="none" w:sz="0" w:space="0" w:color="auto"/>
              </w:divBdr>
            </w:div>
            <w:div w:id="1701659739">
              <w:marLeft w:val="0"/>
              <w:marRight w:val="0"/>
              <w:marTop w:val="0"/>
              <w:marBottom w:val="0"/>
              <w:divBdr>
                <w:top w:val="none" w:sz="0" w:space="0" w:color="auto"/>
                <w:left w:val="none" w:sz="0" w:space="0" w:color="auto"/>
                <w:bottom w:val="none" w:sz="0" w:space="0" w:color="auto"/>
                <w:right w:val="none" w:sz="0" w:space="0" w:color="auto"/>
              </w:divBdr>
            </w:div>
            <w:div w:id="1701734191">
              <w:marLeft w:val="0"/>
              <w:marRight w:val="0"/>
              <w:marTop w:val="0"/>
              <w:marBottom w:val="0"/>
              <w:divBdr>
                <w:top w:val="none" w:sz="0" w:space="0" w:color="auto"/>
                <w:left w:val="none" w:sz="0" w:space="0" w:color="auto"/>
                <w:bottom w:val="none" w:sz="0" w:space="0" w:color="auto"/>
                <w:right w:val="none" w:sz="0" w:space="0" w:color="auto"/>
              </w:divBdr>
            </w:div>
            <w:div w:id="1703902838">
              <w:marLeft w:val="0"/>
              <w:marRight w:val="0"/>
              <w:marTop w:val="0"/>
              <w:marBottom w:val="0"/>
              <w:divBdr>
                <w:top w:val="none" w:sz="0" w:space="0" w:color="auto"/>
                <w:left w:val="none" w:sz="0" w:space="0" w:color="auto"/>
                <w:bottom w:val="none" w:sz="0" w:space="0" w:color="auto"/>
                <w:right w:val="none" w:sz="0" w:space="0" w:color="auto"/>
              </w:divBdr>
            </w:div>
            <w:div w:id="1706523706">
              <w:marLeft w:val="0"/>
              <w:marRight w:val="0"/>
              <w:marTop w:val="0"/>
              <w:marBottom w:val="0"/>
              <w:divBdr>
                <w:top w:val="none" w:sz="0" w:space="0" w:color="auto"/>
                <w:left w:val="none" w:sz="0" w:space="0" w:color="auto"/>
                <w:bottom w:val="none" w:sz="0" w:space="0" w:color="auto"/>
                <w:right w:val="none" w:sz="0" w:space="0" w:color="auto"/>
              </w:divBdr>
            </w:div>
            <w:div w:id="1731609511">
              <w:marLeft w:val="0"/>
              <w:marRight w:val="0"/>
              <w:marTop w:val="0"/>
              <w:marBottom w:val="0"/>
              <w:divBdr>
                <w:top w:val="none" w:sz="0" w:space="0" w:color="auto"/>
                <w:left w:val="none" w:sz="0" w:space="0" w:color="auto"/>
                <w:bottom w:val="none" w:sz="0" w:space="0" w:color="auto"/>
                <w:right w:val="none" w:sz="0" w:space="0" w:color="auto"/>
              </w:divBdr>
            </w:div>
            <w:div w:id="1762799632">
              <w:marLeft w:val="0"/>
              <w:marRight w:val="0"/>
              <w:marTop w:val="0"/>
              <w:marBottom w:val="0"/>
              <w:divBdr>
                <w:top w:val="none" w:sz="0" w:space="0" w:color="auto"/>
                <w:left w:val="none" w:sz="0" w:space="0" w:color="auto"/>
                <w:bottom w:val="none" w:sz="0" w:space="0" w:color="auto"/>
                <w:right w:val="none" w:sz="0" w:space="0" w:color="auto"/>
              </w:divBdr>
            </w:div>
            <w:div w:id="1791704363">
              <w:marLeft w:val="0"/>
              <w:marRight w:val="0"/>
              <w:marTop w:val="0"/>
              <w:marBottom w:val="0"/>
              <w:divBdr>
                <w:top w:val="none" w:sz="0" w:space="0" w:color="auto"/>
                <w:left w:val="none" w:sz="0" w:space="0" w:color="auto"/>
                <w:bottom w:val="none" w:sz="0" w:space="0" w:color="auto"/>
                <w:right w:val="none" w:sz="0" w:space="0" w:color="auto"/>
              </w:divBdr>
            </w:div>
            <w:div w:id="1802309501">
              <w:marLeft w:val="0"/>
              <w:marRight w:val="0"/>
              <w:marTop w:val="0"/>
              <w:marBottom w:val="0"/>
              <w:divBdr>
                <w:top w:val="none" w:sz="0" w:space="0" w:color="auto"/>
                <w:left w:val="none" w:sz="0" w:space="0" w:color="auto"/>
                <w:bottom w:val="none" w:sz="0" w:space="0" w:color="auto"/>
                <w:right w:val="none" w:sz="0" w:space="0" w:color="auto"/>
              </w:divBdr>
            </w:div>
            <w:div w:id="1809779808">
              <w:marLeft w:val="0"/>
              <w:marRight w:val="0"/>
              <w:marTop w:val="0"/>
              <w:marBottom w:val="0"/>
              <w:divBdr>
                <w:top w:val="none" w:sz="0" w:space="0" w:color="auto"/>
                <w:left w:val="none" w:sz="0" w:space="0" w:color="auto"/>
                <w:bottom w:val="none" w:sz="0" w:space="0" w:color="auto"/>
                <w:right w:val="none" w:sz="0" w:space="0" w:color="auto"/>
              </w:divBdr>
            </w:div>
            <w:div w:id="1811093540">
              <w:marLeft w:val="0"/>
              <w:marRight w:val="0"/>
              <w:marTop w:val="0"/>
              <w:marBottom w:val="0"/>
              <w:divBdr>
                <w:top w:val="none" w:sz="0" w:space="0" w:color="auto"/>
                <w:left w:val="none" w:sz="0" w:space="0" w:color="auto"/>
                <w:bottom w:val="none" w:sz="0" w:space="0" w:color="auto"/>
                <w:right w:val="none" w:sz="0" w:space="0" w:color="auto"/>
              </w:divBdr>
            </w:div>
            <w:div w:id="1811554669">
              <w:marLeft w:val="0"/>
              <w:marRight w:val="0"/>
              <w:marTop w:val="0"/>
              <w:marBottom w:val="0"/>
              <w:divBdr>
                <w:top w:val="none" w:sz="0" w:space="0" w:color="auto"/>
                <w:left w:val="none" w:sz="0" w:space="0" w:color="auto"/>
                <w:bottom w:val="none" w:sz="0" w:space="0" w:color="auto"/>
                <w:right w:val="none" w:sz="0" w:space="0" w:color="auto"/>
              </w:divBdr>
            </w:div>
            <w:div w:id="1843202298">
              <w:marLeft w:val="0"/>
              <w:marRight w:val="0"/>
              <w:marTop w:val="0"/>
              <w:marBottom w:val="0"/>
              <w:divBdr>
                <w:top w:val="none" w:sz="0" w:space="0" w:color="auto"/>
                <w:left w:val="none" w:sz="0" w:space="0" w:color="auto"/>
                <w:bottom w:val="none" w:sz="0" w:space="0" w:color="auto"/>
                <w:right w:val="none" w:sz="0" w:space="0" w:color="auto"/>
              </w:divBdr>
            </w:div>
            <w:div w:id="1866555585">
              <w:marLeft w:val="0"/>
              <w:marRight w:val="0"/>
              <w:marTop w:val="0"/>
              <w:marBottom w:val="0"/>
              <w:divBdr>
                <w:top w:val="none" w:sz="0" w:space="0" w:color="auto"/>
                <w:left w:val="none" w:sz="0" w:space="0" w:color="auto"/>
                <w:bottom w:val="none" w:sz="0" w:space="0" w:color="auto"/>
                <w:right w:val="none" w:sz="0" w:space="0" w:color="auto"/>
              </w:divBdr>
            </w:div>
            <w:div w:id="1876382986">
              <w:marLeft w:val="0"/>
              <w:marRight w:val="0"/>
              <w:marTop w:val="0"/>
              <w:marBottom w:val="0"/>
              <w:divBdr>
                <w:top w:val="none" w:sz="0" w:space="0" w:color="auto"/>
                <w:left w:val="none" w:sz="0" w:space="0" w:color="auto"/>
                <w:bottom w:val="none" w:sz="0" w:space="0" w:color="auto"/>
                <w:right w:val="none" w:sz="0" w:space="0" w:color="auto"/>
              </w:divBdr>
            </w:div>
            <w:div w:id="1882206567">
              <w:marLeft w:val="0"/>
              <w:marRight w:val="0"/>
              <w:marTop w:val="0"/>
              <w:marBottom w:val="0"/>
              <w:divBdr>
                <w:top w:val="none" w:sz="0" w:space="0" w:color="auto"/>
                <w:left w:val="none" w:sz="0" w:space="0" w:color="auto"/>
                <w:bottom w:val="none" w:sz="0" w:space="0" w:color="auto"/>
                <w:right w:val="none" w:sz="0" w:space="0" w:color="auto"/>
              </w:divBdr>
            </w:div>
            <w:div w:id="1901356305">
              <w:marLeft w:val="0"/>
              <w:marRight w:val="0"/>
              <w:marTop w:val="0"/>
              <w:marBottom w:val="0"/>
              <w:divBdr>
                <w:top w:val="none" w:sz="0" w:space="0" w:color="auto"/>
                <w:left w:val="none" w:sz="0" w:space="0" w:color="auto"/>
                <w:bottom w:val="none" w:sz="0" w:space="0" w:color="auto"/>
                <w:right w:val="none" w:sz="0" w:space="0" w:color="auto"/>
              </w:divBdr>
            </w:div>
            <w:div w:id="1902788671">
              <w:marLeft w:val="0"/>
              <w:marRight w:val="0"/>
              <w:marTop w:val="0"/>
              <w:marBottom w:val="0"/>
              <w:divBdr>
                <w:top w:val="none" w:sz="0" w:space="0" w:color="auto"/>
                <w:left w:val="none" w:sz="0" w:space="0" w:color="auto"/>
                <w:bottom w:val="none" w:sz="0" w:space="0" w:color="auto"/>
                <w:right w:val="none" w:sz="0" w:space="0" w:color="auto"/>
              </w:divBdr>
            </w:div>
            <w:div w:id="1906722259">
              <w:marLeft w:val="0"/>
              <w:marRight w:val="0"/>
              <w:marTop w:val="0"/>
              <w:marBottom w:val="0"/>
              <w:divBdr>
                <w:top w:val="none" w:sz="0" w:space="0" w:color="auto"/>
                <w:left w:val="none" w:sz="0" w:space="0" w:color="auto"/>
                <w:bottom w:val="none" w:sz="0" w:space="0" w:color="auto"/>
                <w:right w:val="none" w:sz="0" w:space="0" w:color="auto"/>
              </w:divBdr>
            </w:div>
            <w:div w:id="1911496071">
              <w:marLeft w:val="0"/>
              <w:marRight w:val="0"/>
              <w:marTop w:val="0"/>
              <w:marBottom w:val="0"/>
              <w:divBdr>
                <w:top w:val="none" w:sz="0" w:space="0" w:color="auto"/>
                <w:left w:val="none" w:sz="0" w:space="0" w:color="auto"/>
                <w:bottom w:val="none" w:sz="0" w:space="0" w:color="auto"/>
                <w:right w:val="none" w:sz="0" w:space="0" w:color="auto"/>
              </w:divBdr>
            </w:div>
            <w:div w:id="1951743155">
              <w:marLeft w:val="0"/>
              <w:marRight w:val="0"/>
              <w:marTop w:val="0"/>
              <w:marBottom w:val="0"/>
              <w:divBdr>
                <w:top w:val="none" w:sz="0" w:space="0" w:color="auto"/>
                <w:left w:val="none" w:sz="0" w:space="0" w:color="auto"/>
                <w:bottom w:val="none" w:sz="0" w:space="0" w:color="auto"/>
                <w:right w:val="none" w:sz="0" w:space="0" w:color="auto"/>
              </w:divBdr>
            </w:div>
            <w:div w:id="1958952142">
              <w:marLeft w:val="0"/>
              <w:marRight w:val="0"/>
              <w:marTop w:val="0"/>
              <w:marBottom w:val="0"/>
              <w:divBdr>
                <w:top w:val="none" w:sz="0" w:space="0" w:color="auto"/>
                <w:left w:val="none" w:sz="0" w:space="0" w:color="auto"/>
                <w:bottom w:val="none" w:sz="0" w:space="0" w:color="auto"/>
                <w:right w:val="none" w:sz="0" w:space="0" w:color="auto"/>
              </w:divBdr>
            </w:div>
            <w:div w:id="1964145607">
              <w:marLeft w:val="0"/>
              <w:marRight w:val="0"/>
              <w:marTop w:val="0"/>
              <w:marBottom w:val="0"/>
              <w:divBdr>
                <w:top w:val="none" w:sz="0" w:space="0" w:color="auto"/>
                <w:left w:val="none" w:sz="0" w:space="0" w:color="auto"/>
                <w:bottom w:val="none" w:sz="0" w:space="0" w:color="auto"/>
                <w:right w:val="none" w:sz="0" w:space="0" w:color="auto"/>
              </w:divBdr>
            </w:div>
            <w:div w:id="1988363351">
              <w:marLeft w:val="0"/>
              <w:marRight w:val="0"/>
              <w:marTop w:val="0"/>
              <w:marBottom w:val="0"/>
              <w:divBdr>
                <w:top w:val="none" w:sz="0" w:space="0" w:color="auto"/>
                <w:left w:val="none" w:sz="0" w:space="0" w:color="auto"/>
                <w:bottom w:val="none" w:sz="0" w:space="0" w:color="auto"/>
                <w:right w:val="none" w:sz="0" w:space="0" w:color="auto"/>
              </w:divBdr>
            </w:div>
            <w:div w:id="2004043153">
              <w:marLeft w:val="0"/>
              <w:marRight w:val="0"/>
              <w:marTop w:val="0"/>
              <w:marBottom w:val="0"/>
              <w:divBdr>
                <w:top w:val="none" w:sz="0" w:space="0" w:color="auto"/>
                <w:left w:val="none" w:sz="0" w:space="0" w:color="auto"/>
                <w:bottom w:val="none" w:sz="0" w:space="0" w:color="auto"/>
                <w:right w:val="none" w:sz="0" w:space="0" w:color="auto"/>
              </w:divBdr>
            </w:div>
            <w:div w:id="2018729450">
              <w:marLeft w:val="0"/>
              <w:marRight w:val="0"/>
              <w:marTop w:val="0"/>
              <w:marBottom w:val="0"/>
              <w:divBdr>
                <w:top w:val="none" w:sz="0" w:space="0" w:color="auto"/>
                <w:left w:val="none" w:sz="0" w:space="0" w:color="auto"/>
                <w:bottom w:val="none" w:sz="0" w:space="0" w:color="auto"/>
                <w:right w:val="none" w:sz="0" w:space="0" w:color="auto"/>
              </w:divBdr>
            </w:div>
            <w:div w:id="2033260504">
              <w:marLeft w:val="0"/>
              <w:marRight w:val="0"/>
              <w:marTop w:val="0"/>
              <w:marBottom w:val="0"/>
              <w:divBdr>
                <w:top w:val="none" w:sz="0" w:space="0" w:color="auto"/>
                <w:left w:val="none" w:sz="0" w:space="0" w:color="auto"/>
                <w:bottom w:val="none" w:sz="0" w:space="0" w:color="auto"/>
                <w:right w:val="none" w:sz="0" w:space="0" w:color="auto"/>
              </w:divBdr>
            </w:div>
            <w:div w:id="2037191984">
              <w:marLeft w:val="0"/>
              <w:marRight w:val="0"/>
              <w:marTop w:val="0"/>
              <w:marBottom w:val="0"/>
              <w:divBdr>
                <w:top w:val="none" w:sz="0" w:space="0" w:color="auto"/>
                <w:left w:val="none" w:sz="0" w:space="0" w:color="auto"/>
                <w:bottom w:val="none" w:sz="0" w:space="0" w:color="auto"/>
                <w:right w:val="none" w:sz="0" w:space="0" w:color="auto"/>
              </w:divBdr>
            </w:div>
            <w:div w:id="2048869300">
              <w:marLeft w:val="0"/>
              <w:marRight w:val="0"/>
              <w:marTop w:val="0"/>
              <w:marBottom w:val="0"/>
              <w:divBdr>
                <w:top w:val="none" w:sz="0" w:space="0" w:color="auto"/>
                <w:left w:val="none" w:sz="0" w:space="0" w:color="auto"/>
                <w:bottom w:val="none" w:sz="0" w:space="0" w:color="auto"/>
                <w:right w:val="none" w:sz="0" w:space="0" w:color="auto"/>
              </w:divBdr>
            </w:div>
            <w:div w:id="2103524955">
              <w:marLeft w:val="0"/>
              <w:marRight w:val="0"/>
              <w:marTop w:val="0"/>
              <w:marBottom w:val="0"/>
              <w:divBdr>
                <w:top w:val="none" w:sz="0" w:space="0" w:color="auto"/>
                <w:left w:val="none" w:sz="0" w:space="0" w:color="auto"/>
                <w:bottom w:val="none" w:sz="0" w:space="0" w:color="auto"/>
                <w:right w:val="none" w:sz="0" w:space="0" w:color="auto"/>
              </w:divBdr>
            </w:div>
            <w:div w:id="2114012030">
              <w:marLeft w:val="0"/>
              <w:marRight w:val="0"/>
              <w:marTop w:val="0"/>
              <w:marBottom w:val="0"/>
              <w:divBdr>
                <w:top w:val="none" w:sz="0" w:space="0" w:color="auto"/>
                <w:left w:val="none" w:sz="0" w:space="0" w:color="auto"/>
                <w:bottom w:val="none" w:sz="0" w:space="0" w:color="auto"/>
                <w:right w:val="none" w:sz="0" w:space="0" w:color="auto"/>
              </w:divBdr>
            </w:div>
            <w:div w:id="2123528799">
              <w:marLeft w:val="0"/>
              <w:marRight w:val="0"/>
              <w:marTop w:val="0"/>
              <w:marBottom w:val="0"/>
              <w:divBdr>
                <w:top w:val="none" w:sz="0" w:space="0" w:color="auto"/>
                <w:left w:val="none" w:sz="0" w:space="0" w:color="auto"/>
                <w:bottom w:val="none" w:sz="0" w:space="0" w:color="auto"/>
                <w:right w:val="none" w:sz="0" w:space="0" w:color="auto"/>
              </w:divBdr>
            </w:div>
            <w:div w:id="21299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3815">
      <w:bodyDiv w:val="1"/>
      <w:marLeft w:val="0"/>
      <w:marRight w:val="0"/>
      <w:marTop w:val="0"/>
      <w:marBottom w:val="0"/>
      <w:divBdr>
        <w:top w:val="none" w:sz="0" w:space="0" w:color="auto"/>
        <w:left w:val="none" w:sz="0" w:space="0" w:color="auto"/>
        <w:bottom w:val="none" w:sz="0" w:space="0" w:color="auto"/>
        <w:right w:val="none" w:sz="0" w:space="0" w:color="auto"/>
      </w:divBdr>
      <w:divsChild>
        <w:div w:id="1659992029">
          <w:marLeft w:val="0"/>
          <w:marRight w:val="0"/>
          <w:marTop w:val="0"/>
          <w:marBottom w:val="0"/>
          <w:divBdr>
            <w:top w:val="none" w:sz="0" w:space="0" w:color="auto"/>
            <w:left w:val="none" w:sz="0" w:space="0" w:color="auto"/>
            <w:bottom w:val="none" w:sz="0" w:space="0" w:color="auto"/>
            <w:right w:val="none" w:sz="0" w:space="0" w:color="auto"/>
          </w:divBdr>
          <w:divsChild>
            <w:div w:id="140737223">
              <w:marLeft w:val="0"/>
              <w:marRight w:val="0"/>
              <w:marTop w:val="0"/>
              <w:marBottom w:val="0"/>
              <w:divBdr>
                <w:top w:val="none" w:sz="0" w:space="0" w:color="auto"/>
                <w:left w:val="none" w:sz="0" w:space="0" w:color="auto"/>
                <w:bottom w:val="none" w:sz="0" w:space="0" w:color="auto"/>
                <w:right w:val="none" w:sz="0" w:space="0" w:color="auto"/>
              </w:divBdr>
            </w:div>
            <w:div w:id="418253649">
              <w:marLeft w:val="0"/>
              <w:marRight w:val="0"/>
              <w:marTop w:val="0"/>
              <w:marBottom w:val="0"/>
              <w:divBdr>
                <w:top w:val="none" w:sz="0" w:space="0" w:color="auto"/>
                <w:left w:val="none" w:sz="0" w:space="0" w:color="auto"/>
                <w:bottom w:val="none" w:sz="0" w:space="0" w:color="auto"/>
                <w:right w:val="none" w:sz="0" w:space="0" w:color="auto"/>
              </w:divBdr>
            </w:div>
            <w:div w:id="1059934146">
              <w:marLeft w:val="0"/>
              <w:marRight w:val="0"/>
              <w:marTop w:val="0"/>
              <w:marBottom w:val="0"/>
              <w:divBdr>
                <w:top w:val="none" w:sz="0" w:space="0" w:color="auto"/>
                <w:left w:val="none" w:sz="0" w:space="0" w:color="auto"/>
                <w:bottom w:val="none" w:sz="0" w:space="0" w:color="auto"/>
                <w:right w:val="none" w:sz="0" w:space="0" w:color="auto"/>
              </w:divBdr>
            </w:div>
            <w:div w:id="1066221557">
              <w:marLeft w:val="0"/>
              <w:marRight w:val="0"/>
              <w:marTop w:val="0"/>
              <w:marBottom w:val="0"/>
              <w:divBdr>
                <w:top w:val="none" w:sz="0" w:space="0" w:color="auto"/>
                <w:left w:val="none" w:sz="0" w:space="0" w:color="auto"/>
                <w:bottom w:val="none" w:sz="0" w:space="0" w:color="auto"/>
                <w:right w:val="none" w:sz="0" w:space="0" w:color="auto"/>
              </w:divBdr>
            </w:div>
            <w:div w:id="133525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457">
      <w:bodyDiv w:val="1"/>
      <w:marLeft w:val="0"/>
      <w:marRight w:val="0"/>
      <w:marTop w:val="0"/>
      <w:marBottom w:val="0"/>
      <w:divBdr>
        <w:top w:val="none" w:sz="0" w:space="0" w:color="auto"/>
        <w:left w:val="none" w:sz="0" w:space="0" w:color="auto"/>
        <w:bottom w:val="none" w:sz="0" w:space="0" w:color="auto"/>
        <w:right w:val="none" w:sz="0" w:space="0" w:color="auto"/>
      </w:divBdr>
    </w:div>
    <w:div w:id="111826909">
      <w:bodyDiv w:val="1"/>
      <w:marLeft w:val="0"/>
      <w:marRight w:val="0"/>
      <w:marTop w:val="0"/>
      <w:marBottom w:val="0"/>
      <w:divBdr>
        <w:top w:val="none" w:sz="0" w:space="0" w:color="auto"/>
        <w:left w:val="none" w:sz="0" w:space="0" w:color="auto"/>
        <w:bottom w:val="none" w:sz="0" w:space="0" w:color="auto"/>
        <w:right w:val="none" w:sz="0" w:space="0" w:color="auto"/>
      </w:divBdr>
    </w:div>
    <w:div w:id="143815939">
      <w:bodyDiv w:val="1"/>
      <w:marLeft w:val="0"/>
      <w:marRight w:val="0"/>
      <w:marTop w:val="0"/>
      <w:marBottom w:val="0"/>
      <w:divBdr>
        <w:top w:val="none" w:sz="0" w:space="0" w:color="auto"/>
        <w:left w:val="none" w:sz="0" w:space="0" w:color="auto"/>
        <w:bottom w:val="none" w:sz="0" w:space="0" w:color="auto"/>
        <w:right w:val="none" w:sz="0" w:space="0" w:color="auto"/>
      </w:divBdr>
    </w:div>
    <w:div w:id="220798251">
      <w:bodyDiv w:val="1"/>
      <w:marLeft w:val="0"/>
      <w:marRight w:val="0"/>
      <w:marTop w:val="0"/>
      <w:marBottom w:val="0"/>
      <w:divBdr>
        <w:top w:val="none" w:sz="0" w:space="0" w:color="auto"/>
        <w:left w:val="none" w:sz="0" w:space="0" w:color="auto"/>
        <w:bottom w:val="none" w:sz="0" w:space="0" w:color="auto"/>
        <w:right w:val="none" w:sz="0" w:space="0" w:color="auto"/>
      </w:divBdr>
      <w:divsChild>
        <w:div w:id="111750881">
          <w:marLeft w:val="0"/>
          <w:marRight w:val="0"/>
          <w:marTop w:val="0"/>
          <w:marBottom w:val="0"/>
          <w:divBdr>
            <w:top w:val="none" w:sz="0" w:space="0" w:color="auto"/>
            <w:left w:val="none" w:sz="0" w:space="0" w:color="auto"/>
            <w:bottom w:val="none" w:sz="0" w:space="0" w:color="auto"/>
            <w:right w:val="none" w:sz="0" w:space="0" w:color="auto"/>
          </w:divBdr>
          <w:divsChild>
            <w:div w:id="1028026916">
              <w:marLeft w:val="0"/>
              <w:marRight w:val="0"/>
              <w:marTop w:val="0"/>
              <w:marBottom w:val="0"/>
              <w:divBdr>
                <w:top w:val="none" w:sz="0" w:space="0" w:color="auto"/>
                <w:left w:val="none" w:sz="0" w:space="0" w:color="auto"/>
                <w:bottom w:val="none" w:sz="0" w:space="0" w:color="auto"/>
                <w:right w:val="none" w:sz="0" w:space="0" w:color="auto"/>
              </w:divBdr>
              <w:divsChild>
                <w:div w:id="159395751">
                  <w:marLeft w:val="0"/>
                  <w:marRight w:val="0"/>
                  <w:marTop w:val="0"/>
                  <w:marBottom w:val="0"/>
                  <w:divBdr>
                    <w:top w:val="none" w:sz="0" w:space="0" w:color="auto"/>
                    <w:left w:val="none" w:sz="0" w:space="0" w:color="auto"/>
                    <w:bottom w:val="none" w:sz="0" w:space="0" w:color="auto"/>
                    <w:right w:val="none" w:sz="0" w:space="0" w:color="auto"/>
                  </w:divBdr>
                  <w:divsChild>
                    <w:div w:id="1726877023">
                      <w:marLeft w:val="0"/>
                      <w:marRight w:val="0"/>
                      <w:marTop w:val="0"/>
                      <w:marBottom w:val="0"/>
                      <w:divBdr>
                        <w:top w:val="none" w:sz="0" w:space="0" w:color="auto"/>
                        <w:left w:val="none" w:sz="0" w:space="0" w:color="auto"/>
                        <w:bottom w:val="none" w:sz="0" w:space="0" w:color="auto"/>
                        <w:right w:val="none" w:sz="0" w:space="0" w:color="auto"/>
                      </w:divBdr>
                      <w:divsChild>
                        <w:div w:id="1482577565">
                          <w:marLeft w:val="0"/>
                          <w:marRight w:val="0"/>
                          <w:marTop w:val="0"/>
                          <w:marBottom w:val="0"/>
                          <w:divBdr>
                            <w:top w:val="none" w:sz="0" w:space="0" w:color="auto"/>
                            <w:left w:val="none" w:sz="0" w:space="0" w:color="auto"/>
                            <w:bottom w:val="none" w:sz="0" w:space="0" w:color="auto"/>
                            <w:right w:val="none" w:sz="0" w:space="0" w:color="auto"/>
                          </w:divBdr>
                          <w:divsChild>
                            <w:div w:id="1934583437">
                              <w:marLeft w:val="0"/>
                              <w:marRight w:val="0"/>
                              <w:marTop w:val="0"/>
                              <w:marBottom w:val="0"/>
                              <w:divBdr>
                                <w:top w:val="none" w:sz="0" w:space="0" w:color="auto"/>
                                <w:left w:val="none" w:sz="0" w:space="0" w:color="auto"/>
                                <w:bottom w:val="none" w:sz="0" w:space="0" w:color="auto"/>
                                <w:right w:val="none" w:sz="0" w:space="0" w:color="auto"/>
                              </w:divBdr>
                              <w:divsChild>
                                <w:div w:id="547231812">
                                  <w:marLeft w:val="0"/>
                                  <w:marRight w:val="0"/>
                                  <w:marTop w:val="0"/>
                                  <w:marBottom w:val="0"/>
                                  <w:divBdr>
                                    <w:top w:val="none" w:sz="0" w:space="0" w:color="auto"/>
                                    <w:left w:val="none" w:sz="0" w:space="0" w:color="auto"/>
                                    <w:bottom w:val="none" w:sz="0" w:space="0" w:color="auto"/>
                                    <w:right w:val="none" w:sz="0" w:space="0" w:color="auto"/>
                                  </w:divBdr>
                                  <w:divsChild>
                                    <w:div w:id="1453673358">
                                      <w:marLeft w:val="0"/>
                                      <w:marRight w:val="0"/>
                                      <w:marTop w:val="0"/>
                                      <w:marBottom w:val="0"/>
                                      <w:divBdr>
                                        <w:top w:val="none" w:sz="0" w:space="0" w:color="auto"/>
                                        <w:left w:val="none" w:sz="0" w:space="0" w:color="auto"/>
                                        <w:bottom w:val="none" w:sz="0" w:space="0" w:color="auto"/>
                                        <w:right w:val="none" w:sz="0" w:space="0" w:color="auto"/>
                                      </w:divBdr>
                                      <w:divsChild>
                                        <w:div w:id="1189641370">
                                          <w:marLeft w:val="0"/>
                                          <w:marRight w:val="0"/>
                                          <w:marTop w:val="0"/>
                                          <w:marBottom w:val="0"/>
                                          <w:divBdr>
                                            <w:top w:val="none" w:sz="0" w:space="0" w:color="auto"/>
                                            <w:left w:val="none" w:sz="0" w:space="0" w:color="auto"/>
                                            <w:bottom w:val="none" w:sz="0" w:space="0" w:color="auto"/>
                                            <w:right w:val="none" w:sz="0" w:space="0" w:color="auto"/>
                                          </w:divBdr>
                                          <w:divsChild>
                                            <w:div w:id="1298678190">
                                              <w:marLeft w:val="0"/>
                                              <w:marRight w:val="0"/>
                                              <w:marTop w:val="0"/>
                                              <w:marBottom w:val="0"/>
                                              <w:divBdr>
                                                <w:top w:val="none" w:sz="0" w:space="0" w:color="auto"/>
                                                <w:left w:val="none" w:sz="0" w:space="0" w:color="auto"/>
                                                <w:bottom w:val="none" w:sz="0" w:space="0" w:color="auto"/>
                                                <w:right w:val="none" w:sz="0" w:space="0" w:color="auto"/>
                                              </w:divBdr>
                                              <w:divsChild>
                                                <w:div w:id="677775623">
                                                  <w:marLeft w:val="0"/>
                                                  <w:marRight w:val="0"/>
                                                  <w:marTop w:val="0"/>
                                                  <w:marBottom w:val="0"/>
                                                  <w:divBdr>
                                                    <w:top w:val="none" w:sz="0" w:space="0" w:color="auto"/>
                                                    <w:left w:val="none" w:sz="0" w:space="0" w:color="auto"/>
                                                    <w:bottom w:val="none" w:sz="0" w:space="0" w:color="auto"/>
                                                    <w:right w:val="none" w:sz="0" w:space="0" w:color="auto"/>
                                                  </w:divBdr>
                                                  <w:divsChild>
                                                    <w:div w:id="1312170628">
                                                      <w:marLeft w:val="0"/>
                                                      <w:marRight w:val="0"/>
                                                      <w:marTop w:val="0"/>
                                                      <w:marBottom w:val="0"/>
                                                      <w:divBdr>
                                                        <w:top w:val="none" w:sz="0" w:space="0" w:color="auto"/>
                                                        <w:left w:val="none" w:sz="0" w:space="0" w:color="auto"/>
                                                        <w:bottom w:val="none" w:sz="0" w:space="0" w:color="auto"/>
                                                        <w:right w:val="none" w:sz="0" w:space="0" w:color="auto"/>
                                                      </w:divBdr>
                                                      <w:divsChild>
                                                        <w:div w:id="632642385">
                                                          <w:marLeft w:val="0"/>
                                                          <w:marRight w:val="0"/>
                                                          <w:marTop w:val="0"/>
                                                          <w:marBottom w:val="0"/>
                                                          <w:divBdr>
                                                            <w:top w:val="none" w:sz="0" w:space="0" w:color="auto"/>
                                                            <w:left w:val="none" w:sz="0" w:space="0" w:color="auto"/>
                                                            <w:bottom w:val="none" w:sz="0" w:space="0" w:color="auto"/>
                                                            <w:right w:val="none" w:sz="0" w:space="0" w:color="auto"/>
                                                          </w:divBdr>
                                                          <w:divsChild>
                                                            <w:div w:id="14479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3586386">
      <w:bodyDiv w:val="1"/>
      <w:marLeft w:val="0"/>
      <w:marRight w:val="0"/>
      <w:marTop w:val="0"/>
      <w:marBottom w:val="0"/>
      <w:divBdr>
        <w:top w:val="none" w:sz="0" w:space="0" w:color="auto"/>
        <w:left w:val="none" w:sz="0" w:space="0" w:color="auto"/>
        <w:bottom w:val="none" w:sz="0" w:space="0" w:color="auto"/>
        <w:right w:val="none" w:sz="0" w:space="0" w:color="auto"/>
      </w:divBdr>
      <w:divsChild>
        <w:div w:id="19113025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2506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5231">
      <w:bodyDiv w:val="1"/>
      <w:marLeft w:val="0"/>
      <w:marRight w:val="0"/>
      <w:marTop w:val="0"/>
      <w:marBottom w:val="0"/>
      <w:divBdr>
        <w:top w:val="none" w:sz="0" w:space="0" w:color="auto"/>
        <w:left w:val="none" w:sz="0" w:space="0" w:color="auto"/>
        <w:bottom w:val="none" w:sz="0" w:space="0" w:color="auto"/>
        <w:right w:val="none" w:sz="0" w:space="0" w:color="auto"/>
      </w:divBdr>
    </w:div>
    <w:div w:id="399716629">
      <w:bodyDiv w:val="1"/>
      <w:marLeft w:val="0"/>
      <w:marRight w:val="0"/>
      <w:marTop w:val="0"/>
      <w:marBottom w:val="0"/>
      <w:divBdr>
        <w:top w:val="none" w:sz="0" w:space="0" w:color="auto"/>
        <w:left w:val="none" w:sz="0" w:space="0" w:color="auto"/>
        <w:bottom w:val="none" w:sz="0" w:space="0" w:color="auto"/>
        <w:right w:val="none" w:sz="0" w:space="0" w:color="auto"/>
      </w:divBdr>
    </w:div>
    <w:div w:id="591746242">
      <w:bodyDiv w:val="1"/>
      <w:marLeft w:val="0"/>
      <w:marRight w:val="0"/>
      <w:marTop w:val="0"/>
      <w:marBottom w:val="0"/>
      <w:divBdr>
        <w:top w:val="none" w:sz="0" w:space="0" w:color="auto"/>
        <w:left w:val="none" w:sz="0" w:space="0" w:color="auto"/>
        <w:bottom w:val="none" w:sz="0" w:space="0" w:color="auto"/>
        <w:right w:val="none" w:sz="0" w:space="0" w:color="auto"/>
      </w:divBdr>
    </w:div>
    <w:div w:id="659576602">
      <w:bodyDiv w:val="1"/>
      <w:marLeft w:val="0"/>
      <w:marRight w:val="0"/>
      <w:marTop w:val="0"/>
      <w:marBottom w:val="0"/>
      <w:divBdr>
        <w:top w:val="none" w:sz="0" w:space="0" w:color="auto"/>
        <w:left w:val="none" w:sz="0" w:space="0" w:color="auto"/>
        <w:bottom w:val="none" w:sz="0" w:space="0" w:color="auto"/>
        <w:right w:val="none" w:sz="0" w:space="0" w:color="auto"/>
      </w:divBdr>
    </w:div>
    <w:div w:id="848132079">
      <w:bodyDiv w:val="1"/>
      <w:marLeft w:val="0"/>
      <w:marRight w:val="0"/>
      <w:marTop w:val="0"/>
      <w:marBottom w:val="0"/>
      <w:divBdr>
        <w:top w:val="none" w:sz="0" w:space="0" w:color="auto"/>
        <w:left w:val="none" w:sz="0" w:space="0" w:color="auto"/>
        <w:bottom w:val="none" w:sz="0" w:space="0" w:color="auto"/>
        <w:right w:val="none" w:sz="0" w:space="0" w:color="auto"/>
      </w:divBdr>
    </w:div>
    <w:div w:id="872155762">
      <w:bodyDiv w:val="1"/>
      <w:marLeft w:val="0"/>
      <w:marRight w:val="0"/>
      <w:marTop w:val="0"/>
      <w:marBottom w:val="0"/>
      <w:divBdr>
        <w:top w:val="none" w:sz="0" w:space="0" w:color="auto"/>
        <w:left w:val="none" w:sz="0" w:space="0" w:color="auto"/>
        <w:bottom w:val="none" w:sz="0" w:space="0" w:color="auto"/>
        <w:right w:val="none" w:sz="0" w:space="0" w:color="auto"/>
      </w:divBdr>
    </w:div>
    <w:div w:id="914512866">
      <w:bodyDiv w:val="1"/>
      <w:marLeft w:val="0"/>
      <w:marRight w:val="0"/>
      <w:marTop w:val="0"/>
      <w:marBottom w:val="0"/>
      <w:divBdr>
        <w:top w:val="none" w:sz="0" w:space="0" w:color="auto"/>
        <w:left w:val="none" w:sz="0" w:space="0" w:color="auto"/>
        <w:bottom w:val="none" w:sz="0" w:space="0" w:color="auto"/>
        <w:right w:val="none" w:sz="0" w:space="0" w:color="auto"/>
      </w:divBdr>
    </w:div>
    <w:div w:id="1059862429">
      <w:bodyDiv w:val="1"/>
      <w:marLeft w:val="0"/>
      <w:marRight w:val="0"/>
      <w:marTop w:val="0"/>
      <w:marBottom w:val="0"/>
      <w:divBdr>
        <w:top w:val="none" w:sz="0" w:space="0" w:color="auto"/>
        <w:left w:val="none" w:sz="0" w:space="0" w:color="auto"/>
        <w:bottom w:val="none" w:sz="0" w:space="0" w:color="auto"/>
        <w:right w:val="none" w:sz="0" w:space="0" w:color="auto"/>
      </w:divBdr>
    </w:div>
    <w:div w:id="1120565369">
      <w:bodyDiv w:val="1"/>
      <w:marLeft w:val="0"/>
      <w:marRight w:val="0"/>
      <w:marTop w:val="0"/>
      <w:marBottom w:val="0"/>
      <w:divBdr>
        <w:top w:val="none" w:sz="0" w:space="0" w:color="auto"/>
        <w:left w:val="none" w:sz="0" w:space="0" w:color="auto"/>
        <w:bottom w:val="none" w:sz="0" w:space="0" w:color="auto"/>
        <w:right w:val="none" w:sz="0" w:space="0" w:color="auto"/>
      </w:divBdr>
    </w:div>
    <w:div w:id="1152985512">
      <w:bodyDiv w:val="1"/>
      <w:marLeft w:val="0"/>
      <w:marRight w:val="0"/>
      <w:marTop w:val="0"/>
      <w:marBottom w:val="0"/>
      <w:divBdr>
        <w:top w:val="none" w:sz="0" w:space="0" w:color="auto"/>
        <w:left w:val="none" w:sz="0" w:space="0" w:color="auto"/>
        <w:bottom w:val="none" w:sz="0" w:space="0" w:color="auto"/>
        <w:right w:val="none" w:sz="0" w:space="0" w:color="auto"/>
      </w:divBdr>
    </w:div>
    <w:div w:id="1169294440">
      <w:bodyDiv w:val="1"/>
      <w:marLeft w:val="0"/>
      <w:marRight w:val="0"/>
      <w:marTop w:val="0"/>
      <w:marBottom w:val="0"/>
      <w:divBdr>
        <w:top w:val="none" w:sz="0" w:space="0" w:color="auto"/>
        <w:left w:val="none" w:sz="0" w:space="0" w:color="auto"/>
        <w:bottom w:val="none" w:sz="0" w:space="0" w:color="auto"/>
        <w:right w:val="none" w:sz="0" w:space="0" w:color="auto"/>
      </w:divBdr>
    </w:div>
    <w:div w:id="1362166338">
      <w:bodyDiv w:val="1"/>
      <w:marLeft w:val="0"/>
      <w:marRight w:val="0"/>
      <w:marTop w:val="0"/>
      <w:marBottom w:val="0"/>
      <w:divBdr>
        <w:top w:val="none" w:sz="0" w:space="0" w:color="auto"/>
        <w:left w:val="none" w:sz="0" w:space="0" w:color="auto"/>
        <w:bottom w:val="none" w:sz="0" w:space="0" w:color="auto"/>
        <w:right w:val="none" w:sz="0" w:space="0" w:color="auto"/>
      </w:divBdr>
      <w:divsChild>
        <w:div w:id="1666472848">
          <w:marLeft w:val="0"/>
          <w:marRight w:val="0"/>
          <w:marTop w:val="60"/>
          <w:marBottom w:val="60"/>
          <w:divBdr>
            <w:top w:val="none" w:sz="0" w:space="0" w:color="auto"/>
            <w:left w:val="none" w:sz="0" w:space="0" w:color="auto"/>
            <w:bottom w:val="none" w:sz="0" w:space="0" w:color="auto"/>
            <w:right w:val="none" w:sz="0" w:space="0" w:color="auto"/>
          </w:divBdr>
        </w:div>
      </w:divsChild>
    </w:div>
    <w:div w:id="1385367841">
      <w:bodyDiv w:val="1"/>
      <w:marLeft w:val="0"/>
      <w:marRight w:val="0"/>
      <w:marTop w:val="0"/>
      <w:marBottom w:val="0"/>
      <w:divBdr>
        <w:top w:val="none" w:sz="0" w:space="0" w:color="auto"/>
        <w:left w:val="none" w:sz="0" w:space="0" w:color="auto"/>
        <w:bottom w:val="none" w:sz="0" w:space="0" w:color="auto"/>
        <w:right w:val="none" w:sz="0" w:space="0" w:color="auto"/>
      </w:divBdr>
    </w:div>
    <w:div w:id="1392000453">
      <w:bodyDiv w:val="1"/>
      <w:marLeft w:val="0"/>
      <w:marRight w:val="0"/>
      <w:marTop w:val="0"/>
      <w:marBottom w:val="0"/>
      <w:divBdr>
        <w:top w:val="none" w:sz="0" w:space="0" w:color="auto"/>
        <w:left w:val="none" w:sz="0" w:space="0" w:color="auto"/>
        <w:bottom w:val="none" w:sz="0" w:space="0" w:color="auto"/>
        <w:right w:val="none" w:sz="0" w:space="0" w:color="auto"/>
      </w:divBdr>
    </w:div>
    <w:div w:id="1494103486">
      <w:bodyDiv w:val="1"/>
      <w:marLeft w:val="0"/>
      <w:marRight w:val="0"/>
      <w:marTop w:val="0"/>
      <w:marBottom w:val="0"/>
      <w:divBdr>
        <w:top w:val="none" w:sz="0" w:space="0" w:color="auto"/>
        <w:left w:val="none" w:sz="0" w:space="0" w:color="auto"/>
        <w:bottom w:val="none" w:sz="0" w:space="0" w:color="auto"/>
        <w:right w:val="none" w:sz="0" w:space="0" w:color="auto"/>
      </w:divBdr>
    </w:div>
    <w:div w:id="1505510771">
      <w:bodyDiv w:val="1"/>
      <w:marLeft w:val="0"/>
      <w:marRight w:val="0"/>
      <w:marTop w:val="0"/>
      <w:marBottom w:val="0"/>
      <w:divBdr>
        <w:top w:val="none" w:sz="0" w:space="0" w:color="auto"/>
        <w:left w:val="none" w:sz="0" w:space="0" w:color="auto"/>
        <w:bottom w:val="none" w:sz="0" w:space="0" w:color="auto"/>
        <w:right w:val="none" w:sz="0" w:space="0" w:color="auto"/>
      </w:divBdr>
    </w:div>
    <w:div w:id="1522206206">
      <w:bodyDiv w:val="1"/>
      <w:marLeft w:val="0"/>
      <w:marRight w:val="0"/>
      <w:marTop w:val="0"/>
      <w:marBottom w:val="0"/>
      <w:divBdr>
        <w:top w:val="none" w:sz="0" w:space="0" w:color="auto"/>
        <w:left w:val="none" w:sz="0" w:space="0" w:color="auto"/>
        <w:bottom w:val="none" w:sz="0" w:space="0" w:color="auto"/>
        <w:right w:val="none" w:sz="0" w:space="0" w:color="auto"/>
      </w:divBdr>
    </w:div>
    <w:div w:id="1596553936">
      <w:bodyDiv w:val="1"/>
      <w:marLeft w:val="0"/>
      <w:marRight w:val="0"/>
      <w:marTop w:val="0"/>
      <w:marBottom w:val="0"/>
      <w:divBdr>
        <w:top w:val="none" w:sz="0" w:space="0" w:color="auto"/>
        <w:left w:val="none" w:sz="0" w:space="0" w:color="auto"/>
        <w:bottom w:val="none" w:sz="0" w:space="0" w:color="auto"/>
        <w:right w:val="none" w:sz="0" w:space="0" w:color="auto"/>
      </w:divBdr>
    </w:div>
    <w:div w:id="1628970204">
      <w:bodyDiv w:val="1"/>
      <w:marLeft w:val="0"/>
      <w:marRight w:val="0"/>
      <w:marTop w:val="0"/>
      <w:marBottom w:val="0"/>
      <w:divBdr>
        <w:top w:val="none" w:sz="0" w:space="0" w:color="auto"/>
        <w:left w:val="none" w:sz="0" w:space="0" w:color="auto"/>
        <w:bottom w:val="none" w:sz="0" w:space="0" w:color="auto"/>
        <w:right w:val="none" w:sz="0" w:space="0" w:color="auto"/>
      </w:divBdr>
    </w:div>
    <w:div w:id="1820925848">
      <w:bodyDiv w:val="1"/>
      <w:marLeft w:val="0"/>
      <w:marRight w:val="0"/>
      <w:marTop w:val="0"/>
      <w:marBottom w:val="0"/>
      <w:divBdr>
        <w:top w:val="none" w:sz="0" w:space="0" w:color="auto"/>
        <w:left w:val="none" w:sz="0" w:space="0" w:color="auto"/>
        <w:bottom w:val="none" w:sz="0" w:space="0" w:color="auto"/>
        <w:right w:val="none" w:sz="0" w:space="0" w:color="auto"/>
      </w:divBdr>
    </w:div>
    <w:div w:id="1827355962">
      <w:bodyDiv w:val="1"/>
      <w:marLeft w:val="0"/>
      <w:marRight w:val="0"/>
      <w:marTop w:val="0"/>
      <w:marBottom w:val="0"/>
      <w:divBdr>
        <w:top w:val="none" w:sz="0" w:space="0" w:color="auto"/>
        <w:left w:val="none" w:sz="0" w:space="0" w:color="auto"/>
        <w:bottom w:val="none" w:sz="0" w:space="0" w:color="auto"/>
        <w:right w:val="none" w:sz="0" w:space="0" w:color="auto"/>
      </w:divBdr>
    </w:div>
    <w:div w:id="1980648538">
      <w:bodyDiv w:val="1"/>
      <w:marLeft w:val="0"/>
      <w:marRight w:val="0"/>
      <w:marTop w:val="0"/>
      <w:marBottom w:val="0"/>
      <w:divBdr>
        <w:top w:val="none" w:sz="0" w:space="0" w:color="auto"/>
        <w:left w:val="none" w:sz="0" w:space="0" w:color="auto"/>
        <w:bottom w:val="none" w:sz="0" w:space="0" w:color="auto"/>
        <w:right w:val="none" w:sz="0" w:space="0" w:color="auto"/>
      </w:divBdr>
    </w:div>
    <w:div w:id="2073892793">
      <w:bodyDiv w:val="1"/>
      <w:marLeft w:val="0"/>
      <w:marRight w:val="0"/>
      <w:marTop w:val="0"/>
      <w:marBottom w:val="0"/>
      <w:divBdr>
        <w:top w:val="none" w:sz="0" w:space="0" w:color="auto"/>
        <w:left w:val="none" w:sz="0" w:space="0" w:color="auto"/>
        <w:bottom w:val="none" w:sz="0" w:space="0" w:color="auto"/>
        <w:right w:val="none" w:sz="0" w:space="0" w:color="auto"/>
      </w:divBdr>
      <w:divsChild>
        <w:div w:id="84694534">
          <w:marLeft w:val="0"/>
          <w:marRight w:val="0"/>
          <w:marTop w:val="60"/>
          <w:marBottom w:val="60"/>
          <w:divBdr>
            <w:top w:val="none" w:sz="0" w:space="0" w:color="auto"/>
            <w:left w:val="none" w:sz="0" w:space="0" w:color="auto"/>
            <w:bottom w:val="none" w:sz="0" w:space="0" w:color="auto"/>
            <w:right w:val="none" w:sz="0" w:space="0" w:color="auto"/>
          </w:divBdr>
        </w:div>
        <w:div w:id="1124537698">
          <w:marLeft w:val="0"/>
          <w:marRight w:val="0"/>
          <w:marTop w:val="60"/>
          <w:marBottom w:val="60"/>
          <w:divBdr>
            <w:top w:val="none" w:sz="0" w:space="0" w:color="auto"/>
            <w:left w:val="none" w:sz="0" w:space="0" w:color="auto"/>
            <w:bottom w:val="none" w:sz="0" w:space="0" w:color="auto"/>
            <w:right w:val="none" w:sz="0" w:space="0" w:color="auto"/>
          </w:divBdr>
        </w:div>
      </w:divsChild>
    </w:div>
    <w:div w:id="20838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20/10/relationships/intelligence" Target="intelligence2.xml"/><Relationship Id="rId21" Type="http://schemas.openxmlformats.org/officeDocument/2006/relationships/image" Target="media/image14.png"/><Relationship Id="rId34" Type="http://schemas.openxmlformats.org/officeDocument/2006/relationships/hyperlink" Target="https://eur-lex.europa.eu/legal-content/EN/TXT/?uri=CELEX:32006L004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CAD02-6B79-4F8F-AFF3-53E794688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19110</Words>
  <Characters>105108</Characters>
  <Application>Microsoft Office Word</Application>
  <DocSecurity>0</DocSecurity>
  <Lines>875</Lines>
  <Paragraphs>247</Paragraphs>
  <ScaleCrop>false</ScaleCrop>
  <Company/>
  <LinksUpToDate>false</LinksUpToDate>
  <CharactersWithSpaces>123971</CharactersWithSpaces>
  <SharedDoc>false</SharedDoc>
  <HLinks>
    <vt:vector size="834" baseType="variant">
      <vt:variant>
        <vt:i4>1441854</vt:i4>
      </vt:variant>
      <vt:variant>
        <vt:i4>833</vt:i4>
      </vt:variant>
      <vt:variant>
        <vt:i4>0</vt:i4>
      </vt:variant>
      <vt:variant>
        <vt:i4>5</vt:i4>
      </vt:variant>
      <vt:variant>
        <vt:lpwstr/>
      </vt:variant>
      <vt:variant>
        <vt:lpwstr>_Toc200490553</vt:lpwstr>
      </vt:variant>
      <vt:variant>
        <vt:i4>1441854</vt:i4>
      </vt:variant>
      <vt:variant>
        <vt:i4>827</vt:i4>
      </vt:variant>
      <vt:variant>
        <vt:i4>0</vt:i4>
      </vt:variant>
      <vt:variant>
        <vt:i4>5</vt:i4>
      </vt:variant>
      <vt:variant>
        <vt:lpwstr/>
      </vt:variant>
      <vt:variant>
        <vt:lpwstr>_Toc200490552</vt:lpwstr>
      </vt:variant>
      <vt:variant>
        <vt:i4>1441854</vt:i4>
      </vt:variant>
      <vt:variant>
        <vt:i4>821</vt:i4>
      </vt:variant>
      <vt:variant>
        <vt:i4>0</vt:i4>
      </vt:variant>
      <vt:variant>
        <vt:i4>5</vt:i4>
      </vt:variant>
      <vt:variant>
        <vt:lpwstr/>
      </vt:variant>
      <vt:variant>
        <vt:lpwstr>_Toc200490551</vt:lpwstr>
      </vt:variant>
      <vt:variant>
        <vt:i4>1441854</vt:i4>
      </vt:variant>
      <vt:variant>
        <vt:i4>815</vt:i4>
      </vt:variant>
      <vt:variant>
        <vt:i4>0</vt:i4>
      </vt:variant>
      <vt:variant>
        <vt:i4>5</vt:i4>
      </vt:variant>
      <vt:variant>
        <vt:lpwstr/>
      </vt:variant>
      <vt:variant>
        <vt:lpwstr>_Toc200490550</vt:lpwstr>
      </vt:variant>
      <vt:variant>
        <vt:i4>1507390</vt:i4>
      </vt:variant>
      <vt:variant>
        <vt:i4>809</vt:i4>
      </vt:variant>
      <vt:variant>
        <vt:i4>0</vt:i4>
      </vt:variant>
      <vt:variant>
        <vt:i4>5</vt:i4>
      </vt:variant>
      <vt:variant>
        <vt:lpwstr/>
      </vt:variant>
      <vt:variant>
        <vt:lpwstr>_Toc200490549</vt:lpwstr>
      </vt:variant>
      <vt:variant>
        <vt:i4>1507390</vt:i4>
      </vt:variant>
      <vt:variant>
        <vt:i4>803</vt:i4>
      </vt:variant>
      <vt:variant>
        <vt:i4>0</vt:i4>
      </vt:variant>
      <vt:variant>
        <vt:i4>5</vt:i4>
      </vt:variant>
      <vt:variant>
        <vt:lpwstr/>
      </vt:variant>
      <vt:variant>
        <vt:lpwstr>_Toc200490548</vt:lpwstr>
      </vt:variant>
      <vt:variant>
        <vt:i4>1507390</vt:i4>
      </vt:variant>
      <vt:variant>
        <vt:i4>797</vt:i4>
      </vt:variant>
      <vt:variant>
        <vt:i4>0</vt:i4>
      </vt:variant>
      <vt:variant>
        <vt:i4>5</vt:i4>
      </vt:variant>
      <vt:variant>
        <vt:lpwstr/>
      </vt:variant>
      <vt:variant>
        <vt:lpwstr>_Toc200490547</vt:lpwstr>
      </vt:variant>
      <vt:variant>
        <vt:i4>1507390</vt:i4>
      </vt:variant>
      <vt:variant>
        <vt:i4>791</vt:i4>
      </vt:variant>
      <vt:variant>
        <vt:i4>0</vt:i4>
      </vt:variant>
      <vt:variant>
        <vt:i4>5</vt:i4>
      </vt:variant>
      <vt:variant>
        <vt:lpwstr/>
      </vt:variant>
      <vt:variant>
        <vt:lpwstr>_Toc200490546</vt:lpwstr>
      </vt:variant>
      <vt:variant>
        <vt:i4>1507390</vt:i4>
      </vt:variant>
      <vt:variant>
        <vt:i4>785</vt:i4>
      </vt:variant>
      <vt:variant>
        <vt:i4>0</vt:i4>
      </vt:variant>
      <vt:variant>
        <vt:i4>5</vt:i4>
      </vt:variant>
      <vt:variant>
        <vt:lpwstr/>
      </vt:variant>
      <vt:variant>
        <vt:lpwstr>_Toc200490545</vt:lpwstr>
      </vt:variant>
      <vt:variant>
        <vt:i4>1507390</vt:i4>
      </vt:variant>
      <vt:variant>
        <vt:i4>779</vt:i4>
      </vt:variant>
      <vt:variant>
        <vt:i4>0</vt:i4>
      </vt:variant>
      <vt:variant>
        <vt:i4>5</vt:i4>
      </vt:variant>
      <vt:variant>
        <vt:lpwstr/>
      </vt:variant>
      <vt:variant>
        <vt:lpwstr>_Toc200490544</vt:lpwstr>
      </vt:variant>
      <vt:variant>
        <vt:i4>1507390</vt:i4>
      </vt:variant>
      <vt:variant>
        <vt:i4>773</vt:i4>
      </vt:variant>
      <vt:variant>
        <vt:i4>0</vt:i4>
      </vt:variant>
      <vt:variant>
        <vt:i4>5</vt:i4>
      </vt:variant>
      <vt:variant>
        <vt:lpwstr/>
      </vt:variant>
      <vt:variant>
        <vt:lpwstr>_Toc200490543</vt:lpwstr>
      </vt:variant>
      <vt:variant>
        <vt:i4>1507390</vt:i4>
      </vt:variant>
      <vt:variant>
        <vt:i4>767</vt:i4>
      </vt:variant>
      <vt:variant>
        <vt:i4>0</vt:i4>
      </vt:variant>
      <vt:variant>
        <vt:i4>5</vt:i4>
      </vt:variant>
      <vt:variant>
        <vt:lpwstr/>
      </vt:variant>
      <vt:variant>
        <vt:lpwstr>_Toc200490542</vt:lpwstr>
      </vt:variant>
      <vt:variant>
        <vt:i4>1507390</vt:i4>
      </vt:variant>
      <vt:variant>
        <vt:i4>761</vt:i4>
      </vt:variant>
      <vt:variant>
        <vt:i4>0</vt:i4>
      </vt:variant>
      <vt:variant>
        <vt:i4>5</vt:i4>
      </vt:variant>
      <vt:variant>
        <vt:lpwstr/>
      </vt:variant>
      <vt:variant>
        <vt:lpwstr>_Toc200490541</vt:lpwstr>
      </vt:variant>
      <vt:variant>
        <vt:i4>1507390</vt:i4>
      </vt:variant>
      <vt:variant>
        <vt:i4>755</vt:i4>
      </vt:variant>
      <vt:variant>
        <vt:i4>0</vt:i4>
      </vt:variant>
      <vt:variant>
        <vt:i4>5</vt:i4>
      </vt:variant>
      <vt:variant>
        <vt:lpwstr/>
      </vt:variant>
      <vt:variant>
        <vt:lpwstr>_Toc200490540</vt:lpwstr>
      </vt:variant>
      <vt:variant>
        <vt:i4>1048638</vt:i4>
      </vt:variant>
      <vt:variant>
        <vt:i4>749</vt:i4>
      </vt:variant>
      <vt:variant>
        <vt:i4>0</vt:i4>
      </vt:variant>
      <vt:variant>
        <vt:i4>5</vt:i4>
      </vt:variant>
      <vt:variant>
        <vt:lpwstr/>
      </vt:variant>
      <vt:variant>
        <vt:lpwstr>_Toc200490539</vt:lpwstr>
      </vt:variant>
      <vt:variant>
        <vt:i4>1048638</vt:i4>
      </vt:variant>
      <vt:variant>
        <vt:i4>743</vt:i4>
      </vt:variant>
      <vt:variant>
        <vt:i4>0</vt:i4>
      </vt:variant>
      <vt:variant>
        <vt:i4>5</vt:i4>
      </vt:variant>
      <vt:variant>
        <vt:lpwstr/>
      </vt:variant>
      <vt:variant>
        <vt:lpwstr>_Toc200490538</vt:lpwstr>
      </vt:variant>
      <vt:variant>
        <vt:i4>1048638</vt:i4>
      </vt:variant>
      <vt:variant>
        <vt:i4>737</vt:i4>
      </vt:variant>
      <vt:variant>
        <vt:i4>0</vt:i4>
      </vt:variant>
      <vt:variant>
        <vt:i4>5</vt:i4>
      </vt:variant>
      <vt:variant>
        <vt:lpwstr/>
      </vt:variant>
      <vt:variant>
        <vt:lpwstr>_Toc200490537</vt:lpwstr>
      </vt:variant>
      <vt:variant>
        <vt:i4>1048638</vt:i4>
      </vt:variant>
      <vt:variant>
        <vt:i4>731</vt:i4>
      </vt:variant>
      <vt:variant>
        <vt:i4>0</vt:i4>
      </vt:variant>
      <vt:variant>
        <vt:i4>5</vt:i4>
      </vt:variant>
      <vt:variant>
        <vt:lpwstr/>
      </vt:variant>
      <vt:variant>
        <vt:lpwstr>_Toc200490536</vt:lpwstr>
      </vt:variant>
      <vt:variant>
        <vt:i4>1048638</vt:i4>
      </vt:variant>
      <vt:variant>
        <vt:i4>725</vt:i4>
      </vt:variant>
      <vt:variant>
        <vt:i4>0</vt:i4>
      </vt:variant>
      <vt:variant>
        <vt:i4>5</vt:i4>
      </vt:variant>
      <vt:variant>
        <vt:lpwstr/>
      </vt:variant>
      <vt:variant>
        <vt:lpwstr>_Toc200490535</vt:lpwstr>
      </vt:variant>
      <vt:variant>
        <vt:i4>1048638</vt:i4>
      </vt:variant>
      <vt:variant>
        <vt:i4>719</vt:i4>
      </vt:variant>
      <vt:variant>
        <vt:i4>0</vt:i4>
      </vt:variant>
      <vt:variant>
        <vt:i4>5</vt:i4>
      </vt:variant>
      <vt:variant>
        <vt:lpwstr/>
      </vt:variant>
      <vt:variant>
        <vt:lpwstr>_Toc200490534</vt:lpwstr>
      </vt:variant>
      <vt:variant>
        <vt:i4>1048638</vt:i4>
      </vt:variant>
      <vt:variant>
        <vt:i4>713</vt:i4>
      </vt:variant>
      <vt:variant>
        <vt:i4>0</vt:i4>
      </vt:variant>
      <vt:variant>
        <vt:i4>5</vt:i4>
      </vt:variant>
      <vt:variant>
        <vt:lpwstr/>
      </vt:variant>
      <vt:variant>
        <vt:lpwstr>_Toc200490533</vt:lpwstr>
      </vt:variant>
      <vt:variant>
        <vt:i4>1048638</vt:i4>
      </vt:variant>
      <vt:variant>
        <vt:i4>707</vt:i4>
      </vt:variant>
      <vt:variant>
        <vt:i4>0</vt:i4>
      </vt:variant>
      <vt:variant>
        <vt:i4>5</vt:i4>
      </vt:variant>
      <vt:variant>
        <vt:lpwstr/>
      </vt:variant>
      <vt:variant>
        <vt:lpwstr>_Toc200490532</vt:lpwstr>
      </vt:variant>
      <vt:variant>
        <vt:i4>1048638</vt:i4>
      </vt:variant>
      <vt:variant>
        <vt:i4>701</vt:i4>
      </vt:variant>
      <vt:variant>
        <vt:i4>0</vt:i4>
      </vt:variant>
      <vt:variant>
        <vt:i4>5</vt:i4>
      </vt:variant>
      <vt:variant>
        <vt:lpwstr/>
      </vt:variant>
      <vt:variant>
        <vt:lpwstr>_Toc200490531</vt:lpwstr>
      </vt:variant>
      <vt:variant>
        <vt:i4>1048638</vt:i4>
      </vt:variant>
      <vt:variant>
        <vt:i4>695</vt:i4>
      </vt:variant>
      <vt:variant>
        <vt:i4>0</vt:i4>
      </vt:variant>
      <vt:variant>
        <vt:i4>5</vt:i4>
      </vt:variant>
      <vt:variant>
        <vt:lpwstr/>
      </vt:variant>
      <vt:variant>
        <vt:lpwstr>_Toc200490530</vt:lpwstr>
      </vt:variant>
      <vt:variant>
        <vt:i4>1114174</vt:i4>
      </vt:variant>
      <vt:variant>
        <vt:i4>689</vt:i4>
      </vt:variant>
      <vt:variant>
        <vt:i4>0</vt:i4>
      </vt:variant>
      <vt:variant>
        <vt:i4>5</vt:i4>
      </vt:variant>
      <vt:variant>
        <vt:lpwstr/>
      </vt:variant>
      <vt:variant>
        <vt:lpwstr>_Toc200490529</vt:lpwstr>
      </vt:variant>
      <vt:variant>
        <vt:i4>1114174</vt:i4>
      </vt:variant>
      <vt:variant>
        <vt:i4>683</vt:i4>
      </vt:variant>
      <vt:variant>
        <vt:i4>0</vt:i4>
      </vt:variant>
      <vt:variant>
        <vt:i4>5</vt:i4>
      </vt:variant>
      <vt:variant>
        <vt:lpwstr/>
      </vt:variant>
      <vt:variant>
        <vt:lpwstr>_Toc200490528</vt:lpwstr>
      </vt:variant>
      <vt:variant>
        <vt:i4>1114174</vt:i4>
      </vt:variant>
      <vt:variant>
        <vt:i4>677</vt:i4>
      </vt:variant>
      <vt:variant>
        <vt:i4>0</vt:i4>
      </vt:variant>
      <vt:variant>
        <vt:i4>5</vt:i4>
      </vt:variant>
      <vt:variant>
        <vt:lpwstr/>
      </vt:variant>
      <vt:variant>
        <vt:lpwstr>_Toc200490527</vt:lpwstr>
      </vt:variant>
      <vt:variant>
        <vt:i4>1114174</vt:i4>
      </vt:variant>
      <vt:variant>
        <vt:i4>671</vt:i4>
      </vt:variant>
      <vt:variant>
        <vt:i4>0</vt:i4>
      </vt:variant>
      <vt:variant>
        <vt:i4>5</vt:i4>
      </vt:variant>
      <vt:variant>
        <vt:lpwstr/>
      </vt:variant>
      <vt:variant>
        <vt:lpwstr>_Toc200490526</vt:lpwstr>
      </vt:variant>
      <vt:variant>
        <vt:i4>2686991</vt:i4>
      </vt:variant>
      <vt:variant>
        <vt:i4>662</vt:i4>
      </vt:variant>
      <vt:variant>
        <vt:i4>0</vt:i4>
      </vt:variant>
      <vt:variant>
        <vt:i4>5</vt:i4>
      </vt:variant>
      <vt:variant>
        <vt:lpwstr/>
      </vt:variant>
      <vt:variant>
        <vt:lpwstr>_Toc2015856628</vt:lpwstr>
      </vt:variant>
      <vt:variant>
        <vt:i4>3080201</vt:i4>
      </vt:variant>
      <vt:variant>
        <vt:i4>656</vt:i4>
      </vt:variant>
      <vt:variant>
        <vt:i4>0</vt:i4>
      </vt:variant>
      <vt:variant>
        <vt:i4>5</vt:i4>
      </vt:variant>
      <vt:variant>
        <vt:lpwstr/>
      </vt:variant>
      <vt:variant>
        <vt:lpwstr>_Toc1853029041</vt:lpwstr>
      </vt:variant>
      <vt:variant>
        <vt:i4>2490368</vt:i4>
      </vt:variant>
      <vt:variant>
        <vt:i4>650</vt:i4>
      </vt:variant>
      <vt:variant>
        <vt:i4>0</vt:i4>
      </vt:variant>
      <vt:variant>
        <vt:i4>5</vt:i4>
      </vt:variant>
      <vt:variant>
        <vt:lpwstr/>
      </vt:variant>
      <vt:variant>
        <vt:lpwstr>_Toc1311307447</vt:lpwstr>
      </vt:variant>
      <vt:variant>
        <vt:i4>2686980</vt:i4>
      </vt:variant>
      <vt:variant>
        <vt:i4>644</vt:i4>
      </vt:variant>
      <vt:variant>
        <vt:i4>0</vt:i4>
      </vt:variant>
      <vt:variant>
        <vt:i4>5</vt:i4>
      </vt:variant>
      <vt:variant>
        <vt:lpwstr/>
      </vt:variant>
      <vt:variant>
        <vt:lpwstr>_Toc1632454669</vt:lpwstr>
      </vt:variant>
      <vt:variant>
        <vt:i4>2686984</vt:i4>
      </vt:variant>
      <vt:variant>
        <vt:i4>638</vt:i4>
      </vt:variant>
      <vt:variant>
        <vt:i4>0</vt:i4>
      </vt:variant>
      <vt:variant>
        <vt:i4>5</vt:i4>
      </vt:variant>
      <vt:variant>
        <vt:lpwstr/>
      </vt:variant>
      <vt:variant>
        <vt:lpwstr>_Toc1245095686</vt:lpwstr>
      </vt:variant>
      <vt:variant>
        <vt:i4>1835061</vt:i4>
      </vt:variant>
      <vt:variant>
        <vt:i4>632</vt:i4>
      </vt:variant>
      <vt:variant>
        <vt:i4>0</vt:i4>
      </vt:variant>
      <vt:variant>
        <vt:i4>5</vt:i4>
      </vt:variant>
      <vt:variant>
        <vt:lpwstr/>
      </vt:variant>
      <vt:variant>
        <vt:lpwstr>_Toc291261018</vt:lpwstr>
      </vt:variant>
      <vt:variant>
        <vt:i4>1048631</vt:i4>
      </vt:variant>
      <vt:variant>
        <vt:i4>626</vt:i4>
      </vt:variant>
      <vt:variant>
        <vt:i4>0</vt:i4>
      </vt:variant>
      <vt:variant>
        <vt:i4>5</vt:i4>
      </vt:variant>
      <vt:variant>
        <vt:lpwstr/>
      </vt:variant>
      <vt:variant>
        <vt:lpwstr>_Toc16767661</vt:lpwstr>
      </vt:variant>
      <vt:variant>
        <vt:i4>2883589</vt:i4>
      </vt:variant>
      <vt:variant>
        <vt:i4>620</vt:i4>
      </vt:variant>
      <vt:variant>
        <vt:i4>0</vt:i4>
      </vt:variant>
      <vt:variant>
        <vt:i4>5</vt:i4>
      </vt:variant>
      <vt:variant>
        <vt:lpwstr/>
      </vt:variant>
      <vt:variant>
        <vt:lpwstr>_Toc1706343947</vt:lpwstr>
      </vt:variant>
      <vt:variant>
        <vt:i4>1310783</vt:i4>
      </vt:variant>
      <vt:variant>
        <vt:i4>614</vt:i4>
      </vt:variant>
      <vt:variant>
        <vt:i4>0</vt:i4>
      </vt:variant>
      <vt:variant>
        <vt:i4>5</vt:i4>
      </vt:variant>
      <vt:variant>
        <vt:lpwstr/>
      </vt:variant>
      <vt:variant>
        <vt:lpwstr>_Toc161564945</vt:lpwstr>
      </vt:variant>
      <vt:variant>
        <vt:i4>3080198</vt:i4>
      </vt:variant>
      <vt:variant>
        <vt:i4>608</vt:i4>
      </vt:variant>
      <vt:variant>
        <vt:i4>0</vt:i4>
      </vt:variant>
      <vt:variant>
        <vt:i4>5</vt:i4>
      </vt:variant>
      <vt:variant>
        <vt:lpwstr/>
      </vt:variant>
      <vt:variant>
        <vt:lpwstr>_Toc1934703500</vt:lpwstr>
      </vt:variant>
      <vt:variant>
        <vt:i4>2555915</vt:i4>
      </vt:variant>
      <vt:variant>
        <vt:i4>602</vt:i4>
      </vt:variant>
      <vt:variant>
        <vt:i4>0</vt:i4>
      </vt:variant>
      <vt:variant>
        <vt:i4>5</vt:i4>
      </vt:variant>
      <vt:variant>
        <vt:lpwstr/>
      </vt:variant>
      <vt:variant>
        <vt:lpwstr>_Toc1841845538</vt:lpwstr>
      </vt:variant>
      <vt:variant>
        <vt:i4>2359296</vt:i4>
      </vt:variant>
      <vt:variant>
        <vt:i4>596</vt:i4>
      </vt:variant>
      <vt:variant>
        <vt:i4>0</vt:i4>
      </vt:variant>
      <vt:variant>
        <vt:i4>5</vt:i4>
      </vt:variant>
      <vt:variant>
        <vt:lpwstr/>
      </vt:variant>
      <vt:variant>
        <vt:lpwstr>_Toc1138666925</vt:lpwstr>
      </vt:variant>
      <vt:variant>
        <vt:i4>2424834</vt:i4>
      </vt:variant>
      <vt:variant>
        <vt:i4>590</vt:i4>
      </vt:variant>
      <vt:variant>
        <vt:i4>0</vt:i4>
      </vt:variant>
      <vt:variant>
        <vt:i4>5</vt:i4>
      </vt:variant>
      <vt:variant>
        <vt:lpwstr/>
      </vt:variant>
      <vt:variant>
        <vt:lpwstr>_Toc1907228997</vt:lpwstr>
      </vt:variant>
      <vt:variant>
        <vt:i4>2228225</vt:i4>
      </vt:variant>
      <vt:variant>
        <vt:i4>584</vt:i4>
      </vt:variant>
      <vt:variant>
        <vt:i4>0</vt:i4>
      </vt:variant>
      <vt:variant>
        <vt:i4>5</vt:i4>
      </vt:variant>
      <vt:variant>
        <vt:lpwstr/>
      </vt:variant>
      <vt:variant>
        <vt:lpwstr>_Toc1243032364</vt:lpwstr>
      </vt:variant>
      <vt:variant>
        <vt:i4>2621445</vt:i4>
      </vt:variant>
      <vt:variant>
        <vt:i4>578</vt:i4>
      </vt:variant>
      <vt:variant>
        <vt:i4>0</vt:i4>
      </vt:variant>
      <vt:variant>
        <vt:i4>5</vt:i4>
      </vt:variant>
      <vt:variant>
        <vt:lpwstr/>
      </vt:variant>
      <vt:variant>
        <vt:lpwstr>_Toc1258447829</vt:lpwstr>
      </vt:variant>
      <vt:variant>
        <vt:i4>2424837</vt:i4>
      </vt:variant>
      <vt:variant>
        <vt:i4>572</vt:i4>
      </vt:variant>
      <vt:variant>
        <vt:i4>0</vt:i4>
      </vt:variant>
      <vt:variant>
        <vt:i4>5</vt:i4>
      </vt:variant>
      <vt:variant>
        <vt:lpwstr/>
      </vt:variant>
      <vt:variant>
        <vt:lpwstr>_Toc1824615659</vt:lpwstr>
      </vt:variant>
      <vt:variant>
        <vt:i4>1179706</vt:i4>
      </vt:variant>
      <vt:variant>
        <vt:i4>566</vt:i4>
      </vt:variant>
      <vt:variant>
        <vt:i4>0</vt:i4>
      </vt:variant>
      <vt:variant>
        <vt:i4>5</vt:i4>
      </vt:variant>
      <vt:variant>
        <vt:lpwstr/>
      </vt:variant>
      <vt:variant>
        <vt:lpwstr>_Toc177390512</vt:lpwstr>
      </vt:variant>
      <vt:variant>
        <vt:i4>1638448</vt:i4>
      </vt:variant>
      <vt:variant>
        <vt:i4>560</vt:i4>
      </vt:variant>
      <vt:variant>
        <vt:i4>0</vt:i4>
      </vt:variant>
      <vt:variant>
        <vt:i4>5</vt:i4>
      </vt:variant>
      <vt:variant>
        <vt:lpwstr/>
      </vt:variant>
      <vt:variant>
        <vt:lpwstr>_Toc734064591</vt:lpwstr>
      </vt:variant>
      <vt:variant>
        <vt:i4>1376309</vt:i4>
      </vt:variant>
      <vt:variant>
        <vt:i4>554</vt:i4>
      </vt:variant>
      <vt:variant>
        <vt:i4>0</vt:i4>
      </vt:variant>
      <vt:variant>
        <vt:i4>5</vt:i4>
      </vt:variant>
      <vt:variant>
        <vt:lpwstr/>
      </vt:variant>
      <vt:variant>
        <vt:lpwstr>_Toc165447572</vt:lpwstr>
      </vt:variant>
      <vt:variant>
        <vt:i4>1376314</vt:i4>
      </vt:variant>
      <vt:variant>
        <vt:i4>548</vt:i4>
      </vt:variant>
      <vt:variant>
        <vt:i4>0</vt:i4>
      </vt:variant>
      <vt:variant>
        <vt:i4>5</vt:i4>
      </vt:variant>
      <vt:variant>
        <vt:lpwstr/>
      </vt:variant>
      <vt:variant>
        <vt:lpwstr>_Toc281719844</vt:lpwstr>
      </vt:variant>
      <vt:variant>
        <vt:i4>1835067</vt:i4>
      </vt:variant>
      <vt:variant>
        <vt:i4>542</vt:i4>
      </vt:variant>
      <vt:variant>
        <vt:i4>0</vt:i4>
      </vt:variant>
      <vt:variant>
        <vt:i4>5</vt:i4>
      </vt:variant>
      <vt:variant>
        <vt:lpwstr/>
      </vt:variant>
      <vt:variant>
        <vt:lpwstr>_Toc794015972</vt:lpwstr>
      </vt:variant>
      <vt:variant>
        <vt:i4>2490379</vt:i4>
      </vt:variant>
      <vt:variant>
        <vt:i4>536</vt:i4>
      </vt:variant>
      <vt:variant>
        <vt:i4>0</vt:i4>
      </vt:variant>
      <vt:variant>
        <vt:i4>5</vt:i4>
      </vt:variant>
      <vt:variant>
        <vt:lpwstr/>
      </vt:variant>
      <vt:variant>
        <vt:lpwstr>_Toc1601738752</vt:lpwstr>
      </vt:variant>
      <vt:variant>
        <vt:i4>1572925</vt:i4>
      </vt:variant>
      <vt:variant>
        <vt:i4>530</vt:i4>
      </vt:variant>
      <vt:variant>
        <vt:i4>0</vt:i4>
      </vt:variant>
      <vt:variant>
        <vt:i4>5</vt:i4>
      </vt:variant>
      <vt:variant>
        <vt:lpwstr/>
      </vt:variant>
      <vt:variant>
        <vt:lpwstr>_Toc993273078</vt:lpwstr>
      </vt:variant>
      <vt:variant>
        <vt:i4>1310772</vt:i4>
      </vt:variant>
      <vt:variant>
        <vt:i4>524</vt:i4>
      </vt:variant>
      <vt:variant>
        <vt:i4>0</vt:i4>
      </vt:variant>
      <vt:variant>
        <vt:i4>5</vt:i4>
      </vt:variant>
      <vt:variant>
        <vt:lpwstr/>
      </vt:variant>
      <vt:variant>
        <vt:lpwstr>_Toc888469264</vt:lpwstr>
      </vt:variant>
      <vt:variant>
        <vt:i4>1572922</vt:i4>
      </vt:variant>
      <vt:variant>
        <vt:i4>518</vt:i4>
      </vt:variant>
      <vt:variant>
        <vt:i4>0</vt:i4>
      </vt:variant>
      <vt:variant>
        <vt:i4>5</vt:i4>
      </vt:variant>
      <vt:variant>
        <vt:lpwstr/>
      </vt:variant>
      <vt:variant>
        <vt:lpwstr>_Toc920932069</vt:lpwstr>
      </vt:variant>
      <vt:variant>
        <vt:i4>2818063</vt:i4>
      </vt:variant>
      <vt:variant>
        <vt:i4>512</vt:i4>
      </vt:variant>
      <vt:variant>
        <vt:i4>0</vt:i4>
      </vt:variant>
      <vt:variant>
        <vt:i4>5</vt:i4>
      </vt:variant>
      <vt:variant>
        <vt:lpwstr/>
      </vt:variant>
      <vt:variant>
        <vt:lpwstr>_Toc2008946525</vt:lpwstr>
      </vt:variant>
      <vt:variant>
        <vt:i4>1310782</vt:i4>
      </vt:variant>
      <vt:variant>
        <vt:i4>506</vt:i4>
      </vt:variant>
      <vt:variant>
        <vt:i4>0</vt:i4>
      </vt:variant>
      <vt:variant>
        <vt:i4>5</vt:i4>
      </vt:variant>
      <vt:variant>
        <vt:lpwstr/>
      </vt:variant>
      <vt:variant>
        <vt:lpwstr>_Toc862965290</vt:lpwstr>
      </vt:variant>
      <vt:variant>
        <vt:i4>2293763</vt:i4>
      </vt:variant>
      <vt:variant>
        <vt:i4>500</vt:i4>
      </vt:variant>
      <vt:variant>
        <vt:i4>0</vt:i4>
      </vt:variant>
      <vt:variant>
        <vt:i4>5</vt:i4>
      </vt:variant>
      <vt:variant>
        <vt:lpwstr/>
      </vt:variant>
      <vt:variant>
        <vt:lpwstr>_Toc1363345727</vt:lpwstr>
      </vt:variant>
      <vt:variant>
        <vt:i4>1507378</vt:i4>
      </vt:variant>
      <vt:variant>
        <vt:i4>494</vt:i4>
      </vt:variant>
      <vt:variant>
        <vt:i4>0</vt:i4>
      </vt:variant>
      <vt:variant>
        <vt:i4>5</vt:i4>
      </vt:variant>
      <vt:variant>
        <vt:lpwstr/>
      </vt:variant>
      <vt:variant>
        <vt:lpwstr>_Toc236072111</vt:lpwstr>
      </vt:variant>
      <vt:variant>
        <vt:i4>1966132</vt:i4>
      </vt:variant>
      <vt:variant>
        <vt:i4>488</vt:i4>
      </vt:variant>
      <vt:variant>
        <vt:i4>0</vt:i4>
      </vt:variant>
      <vt:variant>
        <vt:i4>5</vt:i4>
      </vt:variant>
      <vt:variant>
        <vt:lpwstr/>
      </vt:variant>
      <vt:variant>
        <vt:lpwstr>_Toc563209248</vt:lpwstr>
      </vt:variant>
      <vt:variant>
        <vt:i4>3080193</vt:i4>
      </vt:variant>
      <vt:variant>
        <vt:i4>482</vt:i4>
      </vt:variant>
      <vt:variant>
        <vt:i4>0</vt:i4>
      </vt:variant>
      <vt:variant>
        <vt:i4>5</vt:i4>
      </vt:variant>
      <vt:variant>
        <vt:lpwstr/>
      </vt:variant>
      <vt:variant>
        <vt:lpwstr>_Toc1537037148</vt:lpwstr>
      </vt:variant>
      <vt:variant>
        <vt:i4>1900602</vt:i4>
      </vt:variant>
      <vt:variant>
        <vt:i4>476</vt:i4>
      </vt:variant>
      <vt:variant>
        <vt:i4>0</vt:i4>
      </vt:variant>
      <vt:variant>
        <vt:i4>5</vt:i4>
      </vt:variant>
      <vt:variant>
        <vt:lpwstr/>
      </vt:variant>
      <vt:variant>
        <vt:lpwstr>_Toc782261913</vt:lpwstr>
      </vt:variant>
      <vt:variant>
        <vt:i4>1179709</vt:i4>
      </vt:variant>
      <vt:variant>
        <vt:i4>470</vt:i4>
      </vt:variant>
      <vt:variant>
        <vt:i4>0</vt:i4>
      </vt:variant>
      <vt:variant>
        <vt:i4>5</vt:i4>
      </vt:variant>
      <vt:variant>
        <vt:lpwstr/>
      </vt:variant>
      <vt:variant>
        <vt:lpwstr>_Toc706344822</vt:lpwstr>
      </vt:variant>
      <vt:variant>
        <vt:i4>2293761</vt:i4>
      </vt:variant>
      <vt:variant>
        <vt:i4>464</vt:i4>
      </vt:variant>
      <vt:variant>
        <vt:i4>0</vt:i4>
      </vt:variant>
      <vt:variant>
        <vt:i4>5</vt:i4>
      </vt:variant>
      <vt:variant>
        <vt:lpwstr/>
      </vt:variant>
      <vt:variant>
        <vt:lpwstr>_Toc1953434855</vt:lpwstr>
      </vt:variant>
      <vt:variant>
        <vt:i4>1179701</vt:i4>
      </vt:variant>
      <vt:variant>
        <vt:i4>458</vt:i4>
      </vt:variant>
      <vt:variant>
        <vt:i4>0</vt:i4>
      </vt:variant>
      <vt:variant>
        <vt:i4>5</vt:i4>
      </vt:variant>
      <vt:variant>
        <vt:lpwstr/>
      </vt:variant>
      <vt:variant>
        <vt:lpwstr>_Toc830282566</vt:lpwstr>
      </vt:variant>
      <vt:variant>
        <vt:i4>1179704</vt:i4>
      </vt:variant>
      <vt:variant>
        <vt:i4>452</vt:i4>
      </vt:variant>
      <vt:variant>
        <vt:i4>0</vt:i4>
      </vt:variant>
      <vt:variant>
        <vt:i4>5</vt:i4>
      </vt:variant>
      <vt:variant>
        <vt:lpwstr/>
      </vt:variant>
      <vt:variant>
        <vt:lpwstr>_Toc929413907</vt:lpwstr>
      </vt:variant>
      <vt:variant>
        <vt:i4>2621455</vt:i4>
      </vt:variant>
      <vt:variant>
        <vt:i4>446</vt:i4>
      </vt:variant>
      <vt:variant>
        <vt:i4>0</vt:i4>
      </vt:variant>
      <vt:variant>
        <vt:i4>5</vt:i4>
      </vt:variant>
      <vt:variant>
        <vt:lpwstr/>
      </vt:variant>
      <vt:variant>
        <vt:lpwstr>_Toc1995477642</vt:lpwstr>
      </vt:variant>
      <vt:variant>
        <vt:i4>1048637</vt:i4>
      </vt:variant>
      <vt:variant>
        <vt:i4>440</vt:i4>
      </vt:variant>
      <vt:variant>
        <vt:i4>0</vt:i4>
      </vt:variant>
      <vt:variant>
        <vt:i4>5</vt:i4>
      </vt:variant>
      <vt:variant>
        <vt:lpwstr/>
      </vt:variant>
      <vt:variant>
        <vt:lpwstr>_Toc571611874</vt:lpwstr>
      </vt:variant>
      <vt:variant>
        <vt:i4>3014665</vt:i4>
      </vt:variant>
      <vt:variant>
        <vt:i4>434</vt:i4>
      </vt:variant>
      <vt:variant>
        <vt:i4>0</vt:i4>
      </vt:variant>
      <vt:variant>
        <vt:i4>5</vt:i4>
      </vt:variant>
      <vt:variant>
        <vt:lpwstr/>
      </vt:variant>
      <vt:variant>
        <vt:lpwstr>_Toc1941074583</vt:lpwstr>
      </vt:variant>
      <vt:variant>
        <vt:i4>2621454</vt:i4>
      </vt:variant>
      <vt:variant>
        <vt:i4>428</vt:i4>
      </vt:variant>
      <vt:variant>
        <vt:i4>0</vt:i4>
      </vt:variant>
      <vt:variant>
        <vt:i4>5</vt:i4>
      </vt:variant>
      <vt:variant>
        <vt:lpwstr/>
      </vt:variant>
      <vt:variant>
        <vt:lpwstr>_Toc2055716883</vt:lpwstr>
      </vt:variant>
      <vt:variant>
        <vt:i4>2424834</vt:i4>
      </vt:variant>
      <vt:variant>
        <vt:i4>422</vt:i4>
      </vt:variant>
      <vt:variant>
        <vt:i4>0</vt:i4>
      </vt:variant>
      <vt:variant>
        <vt:i4>5</vt:i4>
      </vt:variant>
      <vt:variant>
        <vt:lpwstr/>
      </vt:variant>
      <vt:variant>
        <vt:lpwstr>_Toc1192308918</vt:lpwstr>
      </vt:variant>
      <vt:variant>
        <vt:i4>2162692</vt:i4>
      </vt:variant>
      <vt:variant>
        <vt:i4>416</vt:i4>
      </vt:variant>
      <vt:variant>
        <vt:i4>0</vt:i4>
      </vt:variant>
      <vt:variant>
        <vt:i4>5</vt:i4>
      </vt:variant>
      <vt:variant>
        <vt:lpwstr/>
      </vt:variant>
      <vt:variant>
        <vt:lpwstr>_Toc2044036445</vt:lpwstr>
      </vt:variant>
      <vt:variant>
        <vt:i4>2162692</vt:i4>
      </vt:variant>
      <vt:variant>
        <vt:i4>410</vt:i4>
      </vt:variant>
      <vt:variant>
        <vt:i4>0</vt:i4>
      </vt:variant>
      <vt:variant>
        <vt:i4>5</vt:i4>
      </vt:variant>
      <vt:variant>
        <vt:lpwstr/>
      </vt:variant>
      <vt:variant>
        <vt:lpwstr>_Toc1968527015</vt:lpwstr>
      </vt:variant>
      <vt:variant>
        <vt:i4>2490375</vt:i4>
      </vt:variant>
      <vt:variant>
        <vt:i4>404</vt:i4>
      </vt:variant>
      <vt:variant>
        <vt:i4>0</vt:i4>
      </vt:variant>
      <vt:variant>
        <vt:i4>5</vt:i4>
      </vt:variant>
      <vt:variant>
        <vt:lpwstr/>
      </vt:variant>
      <vt:variant>
        <vt:lpwstr>_Toc1646661354</vt:lpwstr>
      </vt:variant>
      <vt:variant>
        <vt:i4>2424841</vt:i4>
      </vt:variant>
      <vt:variant>
        <vt:i4>398</vt:i4>
      </vt:variant>
      <vt:variant>
        <vt:i4>0</vt:i4>
      </vt:variant>
      <vt:variant>
        <vt:i4>5</vt:i4>
      </vt:variant>
      <vt:variant>
        <vt:lpwstr/>
      </vt:variant>
      <vt:variant>
        <vt:lpwstr>_Toc1145326397</vt:lpwstr>
      </vt:variant>
      <vt:variant>
        <vt:i4>2949125</vt:i4>
      </vt:variant>
      <vt:variant>
        <vt:i4>392</vt:i4>
      </vt:variant>
      <vt:variant>
        <vt:i4>0</vt:i4>
      </vt:variant>
      <vt:variant>
        <vt:i4>5</vt:i4>
      </vt:variant>
      <vt:variant>
        <vt:lpwstr/>
      </vt:variant>
      <vt:variant>
        <vt:lpwstr>_Toc1557482575</vt:lpwstr>
      </vt:variant>
      <vt:variant>
        <vt:i4>3014670</vt:i4>
      </vt:variant>
      <vt:variant>
        <vt:i4>386</vt:i4>
      </vt:variant>
      <vt:variant>
        <vt:i4>0</vt:i4>
      </vt:variant>
      <vt:variant>
        <vt:i4>5</vt:i4>
      </vt:variant>
      <vt:variant>
        <vt:lpwstr/>
      </vt:variant>
      <vt:variant>
        <vt:lpwstr>_Toc1684252876</vt:lpwstr>
      </vt:variant>
      <vt:variant>
        <vt:i4>1114173</vt:i4>
      </vt:variant>
      <vt:variant>
        <vt:i4>380</vt:i4>
      </vt:variant>
      <vt:variant>
        <vt:i4>0</vt:i4>
      </vt:variant>
      <vt:variant>
        <vt:i4>5</vt:i4>
      </vt:variant>
      <vt:variant>
        <vt:lpwstr/>
      </vt:variant>
      <vt:variant>
        <vt:lpwstr>_Toc549248581</vt:lpwstr>
      </vt:variant>
      <vt:variant>
        <vt:i4>2097166</vt:i4>
      </vt:variant>
      <vt:variant>
        <vt:i4>374</vt:i4>
      </vt:variant>
      <vt:variant>
        <vt:i4>0</vt:i4>
      </vt:variant>
      <vt:variant>
        <vt:i4>5</vt:i4>
      </vt:variant>
      <vt:variant>
        <vt:lpwstr/>
      </vt:variant>
      <vt:variant>
        <vt:lpwstr>_Toc1263079504</vt:lpwstr>
      </vt:variant>
      <vt:variant>
        <vt:i4>2883593</vt:i4>
      </vt:variant>
      <vt:variant>
        <vt:i4>368</vt:i4>
      </vt:variant>
      <vt:variant>
        <vt:i4>0</vt:i4>
      </vt:variant>
      <vt:variant>
        <vt:i4>5</vt:i4>
      </vt:variant>
      <vt:variant>
        <vt:lpwstr/>
      </vt:variant>
      <vt:variant>
        <vt:lpwstr>_Toc1395171218</vt:lpwstr>
      </vt:variant>
      <vt:variant>
        <vt:i4>2031665</vt:i4>
      </vt:variant>
      <vt:variant>
        <vt:i4>362</vt:i4>
      </vt:variant>
      <vt:variant>
        <vt:i4>0</vt:i4>
      </vt:variant>
      <vt:variant>
        <vt:i4>5</vt:i4>
      </vt:variant>
      <vt:variant>
        <vt:lpwstr/>
      </vt:variant>
      <vt:variant>
        <vt:lpwstr>_Toc294525518</vt:lpwstr>
      </vt:variant>
      <vt:variant>
        <vt:i4>2228234</vt:i4>
      </vt:variant>
      <vt:variant>
        <vt:i4>356</vt:i4>
      </vt:variant>
      <vt:variant>
        <vt:i4>0</vt:i4>
      </vt:variant>
      <vt:variant>
        <vt:i4>5</vt:i4>
      </vt:variant>
      <vt:variant>
        <vt:lpwstr/>
      </vt:variant>
      <vt:variant>
        <vt:lpwstr>_Toc1106319516</vt:lpwstr>
      </vt:variant>
      <vt:variant>
        <vt:i4>2228235</vt:i4>
      </vt:variant>
      <vt:variant>
        <vt:i4>350</vt:i4>
      </vt:variant>
      <vt:variant>
        <vt:i4>0</vt:i4>
      </vt:variant>
      <vt:variant>
        <vt:i4>5</vt:i4>
      </vt:variant>
      <vt:variant>
        <vt:lpwstr/>
      </vt:variant>
      <vt:variant>
        <vt:lpwstr>_Toc1122029216</vt:lpwstr>
      </vt:variant>
      <vt:variant>
        <vt:i4>2949133</vt:i4>
      </vt:variant>
      <vt:variant>
        <vt:i4>344</vt:i4>
      </vt:variant>
      <vt:variant>
        <vt:i4>0</vt:i4>
      </vt:variant>
      <vt:variant>
        <vt:i4>5</vt:i4>
      </vt:variant>
      <vt:variant>
        <vt:lpwstr/>
      </vt:variant>
      <vt:variant>
        <vt:lpwstr>_Toc1809950957</vt:lpwstr>
      </vt:variant>
      <vt:variant>
        <vt:i4>2555915</vt:i4>
      </vt:variant>
      <vt:variant>
        <vt:i4>338</vt:i4>
      </vt:variant>
      <vt:variant>
        <vt:i4>0</vt:i4>
      </vt:variant>
      <vt:variant>
        <vt:i4>5</vt:i4>
      </vt:variant>
      <vt:variant>
        <vt:lpwstr/>
      </vt:variant>
      <vt:variant>
        <vt:lpwstr>_Toc1672642797</vt:lpwstr>
      </vt:variant>
      <vt:variant>
        <vt:i4>3014671</vt:i4>
      </vt:variant>
      <vt:variant>
        <vt:i4>332</vt:i4>
      </vt:variant>
      <vt:variant>
        <vt:i4>0</vt:i4>
      </vt:variant>
      <vt:variant>
        <vt:i4>5</vt:i4>
      </vt:variant>
      <vt:variant>
        <vt:lpwstr/>
      </vt:variant>
      <vt:variant>
        <vt:lpwstr>_Toc1800708918</vt:lpwstr>
      </vt:variant>
      <vt:variant>
        <vt:i4>2621445</vt:i4>
      </vt:variant>
      <vt:variant>
        <vt:i4>326</vt:i4>
      </vt:variant>
      <vt:variant>
        <vt:i4>0</vt:i4>
      </vt:variant>
      <vt:variant>
        <vt:i4>5</vt:i4>
      </vt:variant>
      <vt:variant>
        <vt:lpwstr/>
      </vt:variant>
      <vt:variant>
        <vt:lpwstr>_Toc2083945830</vt:lpwstr>
      </vt:variant>
      <vt:variant>
        <vt:i4>2097160</vt:i4>
      </vt:variant>
      <vt:variant>
        <vt:i4>320</vt:i4>
      </vt:variant>
      <vt:variant>
        <vt:i4>0</vt:i4>
      </vt:variant>
      <vt:variant>
        <vt:i4>5</vt:i4>
      </vt:variant>
      <vt:variant>
        <vt:lpwstr/>
      </vt:variant>
      <vt:variant>
        <vt:lpwstr>_Toc1374946410</vt:lpwstr>
      </vt:variant>
      <vt:variant>
        <vt:i4>2228229</vt:i4>
      </vt:variant>
      <vt:variant>
        <vt:i4>314</vt:i4>
      </vt:variant>
      <vt:variant>
        <vt:i4>0</vt:i4>
      </vt:variant>
      <vt:variant>
        <vt:i4>5</vt:i4>
      </vt:variant>
      <vt:variant>
        <vt:lpwstr/>
      </vt:variant>
      <vt:variant>
        <vt:lpwstr>_Toc1094804415</vt:lpwstr>
      </vt:variant>
      <vt:variant>
        <vt:i4>1441846</vt:i4>
      </vt:variant>
      <vt:variant>
        <vt:i4>308</vt:i4>
      </vt:variant>
      <vt:variant>
        <vt:i4>0</vt:i4>
      </vt:variant>
      <vt:variant>
        <vt:i4>5</vt:i4>
      </vt:variant>
      <vt:variant>
        <vt:lpwstr/>
      </vt:variant>
      <vt:variant>
        <vt:lpwstr>_Toc920392622</vt:lpwstr>
      </vt:variant>
      <vt:variant>
        <vt:i4>2228229</vt:i4>
      </vt:variant>
      <vt:variant>
        <vt:i4>302</vt:i4>
      </vt:variant>
      <vt:variant>
        <vt:i4>0</vt:i4>
      </vt:variant>
      <vt:variant>
        <vt:i4>5</vt:i4>
      </vt:variant>
      <vt:variant>
        <vt:lpwstr/>
      </vt:variant>
      <vt:variant>
        <vt:lpwstr>_Toc2122171657</vt:lpwstr>
      </vt:variant>
      <vt:variant>
        <vt:i4>1966128</vt:i4>
      </vt:variant>
      <vt:variant>
        <vt:i4>296</vt:i4>
      </vt:variant>
      <vt:variant>
        <vt:i4>0</vt:i4>
      </vt:variant>
      <vt:variant>
        <vt:i4>5</vt:i4>
      </vt:variant>
      <vt:variant>
        <vt:lpwstr/>
      </vt:variant>
      <vt:variant>
        <vt:lpwstr>_Toc580858011</vt:lpwstr>
      </vt:variant>
      <vt:variant>
        <vt:i4>1310783</vt:i4>
      </vt:variant>
      <vt:variant>
        <vt:i4>290</vt:i4>
      </vt:variant>
      <vt:variant>
        <vt:i4>0</vt:i4>
      </vt:variant>
      <vt:variant>
        <vt:i4>5</vt:i4>
      </vt:variant>
      <vt:variant>
        <vt:lpwstr/>
      </vt:variant>
      <vt:variant>
        <vt:lpwstr>_Toc946303076</vt:lpwstr>
      </vt:variant>
      <vt:variant>
        <vt:i4>1114167</vt:i4>
      </vt:variant>
      <vt:variant>
        <vt:i4>284</vt:i4>
      </vt:variant>
      <vt:variant>
        <vt:i4>0</vt:i4>
      </vt:variant>
      <vt:variant>
        <vt:i4>5</vt:i4>
      </vt:variant>
      <vt:variant>
        <vt:lpwstr/>
      </vt:variant>
      <vt:variant>
        <vt:lpwstr>_Toc631113172</vt:lpwstr>
      </vt:variant>
      <vt:variant>
        <vt:i4>1835060</vt:i4>
      </vt:variant>
      <vt:variant>
        <vt:i4>278</vt:i4>
      </vt:variant>
      <vt:variant>
        <vt:i4>0</vt:i4>
      </vt:variant>
      <vt:variant>
        <vt:i4>5</vt:i4>
      </vt:variant>
      <vt:variant>
        <vt:lpwstr/>
      </vt:variant>
      <vt:variant>
        <vt:lpwstr>_Toc573347688</vt:lpwstr>
      </vt:variant>
      <vt:variant>
        <vt:i4>1900600</vt:i4>
      </vt:variant>
      <vt:variant>
        <vt:i4>272</vt:i4>
      </vt:variant>
      <vt:variant>
        <vt:i4>0</vt:i4>
      </vt:variant>
      <vt:variant>
        <vt:i4>5</vt:i4>
      </vt:variant>
      <vt:variant>
        <vt:lpwstr/>
      </vt:variant>
      <vt:variant>
        <vt:lpwstr>_Toc362498009</vt:lpwstr>
      </vt:variant>
      <vt:variant>
        <vt:i4>2359301</vt:i4>
      </vt:variant>
      <vt:variant>
        <vt:i4>266</vt:i4>
      </vt:variant>
      <vt:variant>
        <vt:i4>0</vt:i4>
      </vt:variant>
      <vt:variant>
        <vt:i4>5</vt:i4>
      </vt:variant>
      <vt:variant>
        <vt:lpwstr/>
      </vt:variant>
      <vt:variant>
        <vt:lpwstr>_Toc2067657100</vt:lpwstr>
      </vt:variant>
      <vt:variant>
        <vt:i4>1441842</vt:i4>
      </vt:variant>
      <vt:variant>
        <vt:i4>260</vt:i4>
      </vt:variant>
      <vt:variant>
        <vt:i4>0</vt:i4>
      </vt:variant>
      <vt:variant>
        <vt:i4>5</vt:i4>
      </vt:variant>
      <vt:variant>
        <vt:lpwstr/>
      </vt:variant>
      <vt:variant>
        <vt:lpwstr>_Toc195379122</vt:lpwstr>
      </vt:variant>
      <vt:variant>
        <vt:i4>3080205</vt:i4>
      </vt:variant>
      <vt:variant>
        <vt:i4>254</vt:i4>
      </vt:variant>
      <vt:variant>
        <vt:i4>0</vt:i4>
      </vt:variant>
      <vt:variant>
        <vt:i4>5</vt:i4>
      </vt:variant>
      <vt:variant>
        <vt:lpwstr/>
      </vt:variant>
      <vt:variant>
        <vt:lpwstr>_Toc1128769502</vt:lpwstr>
      </vt:variant>
      <vt:variant>
        <vt:i4>2293767</vt:i4>
      </vt:variant>
      <vt:variant>
        <vt:i4>248</vt:i4>
      </vt:variant>
      <vt:variant>
        <vt:i4>0</vt:i4>
      </vt:variant>
      <vt:variant>
        <vt:i4>5</vt:i4>
      </vt:variant>
      <vt:variant>
        <vt:lpwstr/>
      </vt:variant>
      <vt:variant>
        <vt:lpwstr>_Toc1849054262</vt:lpwstr>
      </vt:variant>
      <vt:variant>
        <vt:i4>2883587</vt:i4>
      </vt:variant>
      <vt:variant>
        <vt:i4>242</vt:i4>
      </vt:variant>
      <vt:variant>
        <vt:i4>0</vt:i4>
      </vt:variant>
      <vt:variant>
        <vt:i4>5</vt:i4>
      </vt:variant>
      <vt:variant>
        <vt:lpwstr/>
      </vt:variant>
      <vt:variant>
        <vt:lpwstr>_Toc1836271321</vt:lpwstr>
      </vt:variant>
      <vt:variant>
        <vt:i4>2293763</vt:i4>
      </vt:variant>
      <vt:variant>
        <vt:i4>236</vt:i4>
      </vt:variant>
      <vt:variant>
        <vt:i4>0</vt:i4>
      </vt:variant>
      <vt:variant>
        <vt:i4>5</vt:i4>
      </vt:variant>
      <vt:variant>
        <vt:lpwstr/>
      </vt:variant>
      <vt:variant>
        <vt:lpwstr>_Toc1602713869</vt:lpwstr>
      </vt:variant>
      <vt:variant>
        <vt:i4>2162690</vt:i4>
      </vt:variant>
      <vt:variant>
        <vt:i4>230</vt:i4>
      </vt:variant>
      <vt:variant>
        <vt:i4>0</vt:i4>
      </vt:variant>
      <vt:variant>
        <vt:i4>5</vt:i4>
      </vt:variant>
      <vt:variant>
        <vt:lpwstr/>
      </vt:variant>
      <vt:variant>
        <vt:lpwstr>_Toc1973193267</vt:lpwstr>
      </vt:variant>
      <vt:variant>
        <vt:i4>1310773</vt:i4>
      </vt:variant>
      <vt:variant>
        <vt:i4>224</vt:i4>
      </vt:variant>
      <vt:variant>
        <vt:i4>0</vt:i4>
      </vt:variant>
      <vt:variant>
        <vt:i4>5</vt:i4>
      </vt:variant>
      <vt:variant>
        <vt:lpwstr/>
      </vt:variant>
      <vt:variant>
        <vt:lpwstr>_Toc717774218</vt:lpwstr>
      </vt:variant>
      <vt:variant>
        <vt:i4>1966140</vt:i4>
      </vt:variant>
      <vt:variant>
        <vt:i4>218</vt:i4>
      </vt:variant>
      <vt:variant>
        <vt:i4>0</vt:i4>
      </vt:variant>
      <vt:variant>
        <vt:i4>5</vt:i4>
      </vt:variant>
      <vt:variant>
        <vt:lpwstr/>
      </vt:variant>
      <vt:variant>
        <vt:lpwstr>_Toc209308727</vt:lpwstr>
      </vt:variant>
      <vt:variant>
        <vt:i4>1441841</vt:i4>
      </vt:variant>
      <vt:variant>
        <vt:i4>212</vt:i4>
      </vt:variant>
      <vt:variant>
        <vt:i4>0</vt:i4>
      </vt:variant>
      <vt:variant>
        <vt:i4>5</vt:i4>
      </vt:variant>
      <vt:variant>
        <vt:lpwstr/>
      </vt:variant>
      <vt:variant>
        <vt:lpwstr>_Toc471442008</vt:lpwstr>
      </vt:variant>
      <vt:variant>
        <vt:i4>1114166</vt:i4>
      </vt:variant>
      <vt:variant>
        <vt:i4>206</vt:i4>
      </vt:variant>
      <vt:variant>
        <vt:i4>0</vt:i4>
      </vt:variant>
      <vt:variant>
        <vt:i4>5</vt:i4>
      </vt:variant>
      <vt:variant>
        <vt:lpwstr/>
      </vt:variant>
      <vt:variant>
        <vt:lpwstr>_Toc857399095</vt:lpwstr>
      </vt:variant>
      <vt:variant>
        <vt:i4>2686976</vt:i4>
      </vt:variant>
      <vt:variant>
        <vt:i4>200</vt:i4>
      </vt:variant>
      <vt:variant>
        <vt:i4>0</vt:i4>
      </vt:variant>
      <vt:variant>
        <vt:i4>5</vt:i4>
      </vt:variant>
      <vt:variant>
        <vt:lpwstr/>
      </vt:variant>
      <vt:variant>
        <vt:lpwstr>_Toc1865076511</vt:lpwstr>
      </vt:variant>
      <vt:variant>
        <vt:i4>2097165</vt:i4>
      </vt:variant>
      <vt:variant>
        <vt:i4>194</vt:i4>
      </vt:variant>
      <vt:variant>
        <vt:i4>0</vt:i4>
      </vt:variant>
      <vt:variant>
        <vt:i4>5</vt:i4>
      </vt:variant>
      <vt:variant>
        <vt:lpwstr/>
      </vt:variant>
      <vt:variant>
        <vt:lpwstr>_Toc1951848299</vt:lpwstr>
      </vt:variant>
      <vt:variant>
        <vt:i4>2097164</vt:i4>
      </vt:variant>
      <vt:variant>
        <vt:i4>188</vt:i4>
      </vt:variant>
      <vt:variant>
        <vt:i4>0</vt:i4>
      </vt:variant>
      <vt:variant>
        <vt:i4>5</vt:i4>
      </vt:variant>
      <vt:variant>
        <vt:lpwstr/>
      </vt:variant>
      <vt:variant>
        <vt:lpwstr>_Toc1039198671</vt:lpwstr>
      </vt:variant>
      <vt:variant>
        <vt:i4>1572914</vt:i4>
      </vt:variant>
      <vt:variant>
        <vt:i4>182</vt:i4>
      </vt:variant>
      <vt:variant>
        <vt:i4>0</vt:i4>
      </vt:variant>
      <vt:variant>
        <vt:i4>5</vt:i4>
      </vt:variant>
      <vt:variant>
        <vt:lpwstr/>
      </vt:variant>
      <vt:variant>
        <vt:lpwstr>_Toc194352270</vt:lpwstr>
      </vt:variant>
      <vt:variant>
        <vt:i4>1638456</vt:i4>
      </vt:variant>
      <vt:variant>
        <vt:i4>176</vt:i4>
      </vt:variant>
      <vt:variant>
        <vt:i4>0</vt:i4>
      </vt:variant>
      <vt:variant>
        <vt:i4>5</vt:i4>
      </vt:variant>
      <vt:variant>
        <vt:lpwstr/>
      </vt:variant>
      <vt:variant>
        <vt:lpwstr>_Toc741577982</vt:lpwstr>
      </vt:variant>
      <vt:variant>
        <vt:i4>2228228</vt:i4>
      </vt:variant>
      <vt:variant>
        <vt:i4>170</vt:i4>
      </vt:variant>
      <vt:variant>
        <vt:i4>0</vt:i4>
      </vt:variant>
      <vt:variant>
        <vt:i4>5</vt:i4>
      </vt:variant>
      <vt:variant>
        <vt:lpwstr/>
      </vt:variant>
      <vt:variant>
        <vt:lpwstr>_Toc2069291134</vt:lpwstr>
      </vt:variant>
      <vt:variant>
        <vt:i4>1900598</vt:i4>
      </vt:variant>
      <vt:variant>
        <vt:i4>164</vt:i4>
      </vt:variant>
      <vt:variant>
        <vt:i4>0</vt:i4>
      </vt:variant>
      <vt:variant>
        <vt:i4>5</vt:i4>
      </vt:variant>
      <vt:variant>
        <vt:lpwstr/>
      </vt:variant>
      <vt:variant>
        <vt:lpwstr>_Toc687721540</vt:lpwstr>
      </vt:variant>
      <vt:variant>
        <vt:i4>1310778</vt:i4>
      </vt:variant>
      <vt:variant>
        <vt:i4>158</vt:i4>
      </vt:variant>
      <vt:variant>
        <vt:i4>0</vt:i4>
      </vt:variant>
      <vt:variant>
        <vt:i4>5</vt:i4>
      </vt:variant>
      <vt:variant>
        <vt:lpwstr/>
      </vt:variant>
      <vt:variant>
        <vt:lpwstr>_Toc529306642</vt:lpwstr>
      </vt:variant>
      <vt:variant>
        <vt:i4>3014662</vt:i4>
      </vt:variant>
      <vt:variant>
        <vt:i4>152</vt:i4>
      </vt:variant>
      <vt:variant>
        <vt:i4>0</vt:i4>
      </vt:variant>
      <vt:variant>
        <vt:i4>5</vt:i4>
      </vt:variant>
      <vt:variant>
        <vt:lpwstr/>
      </vt:variant>
      <vt:variant>
        <vt:lpwstr>_Toc1508255706</vt:lpwstr>
      </vt:variant>
      <vt:variant>
        <vt:i4>2490369</vt:i4>
      </vt:variant>
      <vt:variant>
        <vt:i4>146</vt:i4>
      </vt:variant>
      <vt:variant>
        <vt:i4>0</vt:i4>
      </vt:variant>
      <vt:variant>
        <vt:i4>5</vt:i4>
      </vt:variant>
      <vt:variant>
        <vt:lpwstr/>
      </vt:variant>
      <vt:variant>
        <vt:lpwstr>_Toc1464456044</vt:lpwstr>
      </vt:variant>
      <vt:variant>
        <vt:i4>2162689</vt:i4>
      </vt:variant>
      <vt:variant>
        <vt:i4>140</vt:i4>
      </vt:variant>
      <vt:variant>
        <vt:i4>0</vt:i4>
      </vt:variant>
      <vt:variant>
        <vt:i4>5</vt:i4>
      </vt:variant>
      <vt:variant>
        <vt:lpwstr/>
      </vt:variant>
      <vt:variant>
        <vt:lpwstr>_Toc1567462103</vt:lpwstr>
      </vt:variant>
      <vt:variant>
        <vt:i4>2490374</vt:i4>
      </vt:variant>
      <vt:variant>
        <vt:i4>134</vt:i4>
      </vt:variant>
      <vt:variant>
        <vt:i4>0</vt:i4>
      </vt:variant>
      <vt:variant>
        <vt:i4>5</vt:i4>
      </vt:variant>
      <vt:variant>
        <vt:lpwstr/>
      </vt:variant>
      <vt:variant>
        <vt:lpwstr>_Toc4775537</vt:lpwstr>
      </vt:variant>
      <vt:variant>
        <vt:i4>1310777</vt:i4>
      </vt:variant>
      <vt:variant>
        <vt:i4>128</vt:i4>
      </vt:variant>
      <vt:variant>
        <vt:i4>0</vt:i4>
      </vt:variant>
      <vt:variant>
        <vt:i4>5</vt:i4>
      </vt:variant>
      <vt:variant>
        <vt:lpwstr/>
      </vt:variant>
      <vt:variant>
        <vt:lpwstr>_Toc464413829</vt:lpwstr>
      </vt:variant>
      <vt:variant>
        <vt:i4>2949128</vt:i4>
      </vt:variant>
      <vt:variant>
        <vt:i4>122</vt:i4>
      </vt:variant>
      <vt:variant>
        <vt:i4>0</vt:i4>
      </vt:variant>
      <vt:variant>
        <vt:i4>5</vt:i4>
      </vt:variant>
      <vt:variant>
        <vt:lpwstr/>
      </vt:variant>
      <vt:variant>
        <vt:lpwstr>_Toc1837149524</vt:lpwstr>
      </vt:variant>
      <vt:variant>
        <vt:i4>2752515</vt:i4>
      </vt:variant>
      <vt:variant>
        <vt:i4>116</vt:i4>
      </vt:variant>
      <vt:variant>
        <vt:i4>0</vt:i4>
      </vt:variant>
      <vt:variant>
        <vt:i4>5</vt:i4>
      </vt:variant>
      <vt:variant>
        <vt:lpwstr/>
      </vt:variant>
      <vt:variant>
        <vt:lpwstr>_Toc1398976746</vt:lpwstr>
      </vt:variant>
      <vt:variant>
        <vt:i4>2162701</vt:i4>
      </vt:variant>
      <vt:variant>
        <vt:i4>110</vt:i4>
      </vt:variant>
      <vt:variant>
        <vt:i4>0</vt:i4>
      </vt:variant>
      <vt:variant>
        <vt:i4>5</vt:i4>
      </vt:variant>
      <vt:variant>
        <vt:lpwstr/>
      </vt:variant>
      <vt:variant>
        <vt:lpwstr>_Toc2143870132</vt:lpwstr>
      </vt:variant>
      <vt:variant>
        <vt:i4>2228224</vt:i4>
      </vt:variant>
      <vt:variant>
        <vt:i4>104</vt:i4>
      </vt:variant>
      <vt:variant>
        <vt:i4>0</vt:i4>
      </vt:variant>
      <vt:variant>
        <vt:i4>5</vt:i4>
      </vt:variant>
      <vt:variant>
        <vt:lpwstr/>
      </vt:variant>
      <vt:variant>
        <vt:lpwstr>_Toc1879047717</vt:lpwstr>
      </vt:variant>
      <vt:variant>
        <vt:i4>2097157</vt:i4>
      </vt:variant>
      <vt:variant>
        <vt:i4>98</vt:i4>
      </vt:variant>
      <vt:variant>
        <vt:i4>0</vt:i4>
      </vt:variant>
      <vt:variant>
        <vt:i4>5</vt:i4>
      </vt:variant>
      <vt:variant>
        <vt:lpwstr/>
      </vt:variant>
      <vt:variant>
        <vt:lpwstr>_Toc1177241207</vt:lpwstr>
      </vt:variant>
      <vt:variant>
        <vt:i4>3014670</vt:i4>
      </vt:variant>
      <vt:variant>
        <vt:i4>92</vt:i4>
      </vt:variant>
      <vt:variant>
        <vt:i4>0</vt:i4>
      </vt:variant>
      <vt:variant>
        <vt:i4>5</vt:i4>
      </vt:variant>
      <vt:variant>
        <vt:lpwstr/>
      </vt:variant>
      <vt:variant>
        <vt:lpwstr>_Toc1009867107</vt:lpwstr>
      </vt:variant>
      <vt:variant>
        <vt:i4>2490369</vt:i4>
      </vt:variant>
      <vt:variant>
        <vt:i4>86</vt:i4>
      </vt:variant>
      <vt:variant>
        <vt:i4>0</vt:i4>
      </vt:variant>
      <vt:variant>
        <vt:i4>5</vt:i4>
      </vt:variant>
      <vt:variant>
        <vt:lpwstr/>
      </vt:variant>
      <vt:variant>
        <vt:lpwstr>_Toc1684916674</vt:lpwstr>
      </vt:variant>
      <vt:variant>
        <vt:i4>1835069</vt:i4>
      </vt:variant>
      <vt:variant>
        <vt:i4>80</vt:i4>
      </vt:variant>
      <vt:variant>
        <vt:i4>0</vt:i4>
      </vt:variant>
      <vt:variant>
        <vt:i4>5</vt:i4>
      </vt:variant>
      <vt:variant>
        <vt:lpwstr/>
      </vt:variant>
      <vt:variant>
        <vt:lpwstr>_Toc890072202</vt:lpwstr>
      </vt:variant>
      <vt:variant>
        <vt:i4>2686976</vt:i4>
      </vt:variant>
      <vt:variant>
        <vt:i4>74</vt:i4>
      </vt:variant>
      <vt:variant>
        <vt:i4>0</vt:i4>
      </vt:variant>
      <vt:variant>
        <vt:i4>5</vt:i4>
      </vt:variant>
      <vt:variant>
        <vt:lpwstr/>
      </vt:variant>
      <vt:variant>
        <vt:lpwstr>_Toc1295777789</vt:lpwstr>
      </vt:variant>
      <vt:variant>
        <vt:i4>1835062</vt:i4>
      </vt:variant>
      <vt:variant>
        <vt:i4>68</vt:i4>
      </vt:variant>
      <vt:variant>
        <vt:i4>0</vt:i4>
      </vt:variant>
      <vt:variant>
        <vt:i4>5</vt:i4>
      </vt:variant>
      <vt:variant>
        <vt:lpwstr/>
      </vt:variant>
      <vt:variant>
        <vt:lpwstr>_Toc662548605</vt:lpwstr>
      </vt:variant>
      <vt:variant>
        <vt:i4>2621455</vt:i4>
      </vt:variant>
      <vt:variant>
        <vt:i4>62</vt:i4>
      </vt:variant>
      <vt:variant>
        <vt:i4>0</vt:i4>
      </vt:variant>
      <vt:variant>
        <vt:i4>5</vt:i4>
      </vt:variant>
      <vt:variant>
        <vt:lpwstr/>
      </vt:variant>
      <vt:variant>
        <vt:lpwstr>_Toc1222983166</vt:lpwstr>
      </vt:variant>
      <vt:variant>
        <vt:i4>1114168</vt:i4>
      </vt:variant>
      <vt:variant>
        <vt:i4>56</vt:i4>
      </vt:variant>
      <vt:variant>
        <vt:i4>0</vt:i4>
      </vt:variant>
      <vt:variant>
        <vt:i4>5</vt:i4>
      </vt:variant>
      <vt:variant>
        <vt:lpwstr/>
      </vt:variant>
      <vt:variant>
        <vt:lpwstr>_Toc531485442</vt:lpwstr>
      </vt:variant>
      <vt:variant>
        <vt:i4>2555910</vt:i4>
      </vt:variant>
      <vt:variant>
        <vt:i4>50</vt:i4>
      </vt:variant>
      <vt:variant>
        <vt:i4>0</vt:i4>
      </vt:variant>
      <vt:variant>
        <vt:i4>5</vt:i4>
      </vt:variant>
      <vt:variant>
        <vt:lpwstr/>
      </vt:variant>
      <vt:variant>
        <vt:lpwstr>_Toc1412733227</vt:lpwstr>
      </vt:variant>
      <vt:variant>
        <vt:i4>2818056</vt:i4>
      </vt:variant>
      <vt:variant>
        <vt:i4>44</vt:i4>
      </vt:variant>
      <vt:variant>
        <vt:i4>0</vt:i4>
      </vt:variant>
      <vt:variant>
        <vt:i4>5</vt:i4>
      </vt:variant>
      <vt:variant>
        <vt:lpwstr/>
      </vt:variant>
      <vt:variant>
        <vt:lpwstr>_Toc2128021295</vt:lpwstr>
      </vt:variant>
      <vt:variant>
        <vt:i4>2490378</vt:i4>
      </vt:variant>
      <vt:variant>
        <vt:i4>38</vt:i4>
      </vt:variant>
      <vt:variant>
        <vt:i4>0</vt:i4>
      </vt:variant>
      <vt:variant>
        <vt:i4>5</vt:i4>
      </vt:variant>
      <vt:variant>
        <vt:lpwstr/>
      </vt:variant>
      <vt:variant>
        <vt:lpwstr>_Toc1196812087</vt:lpwstr>
      </vt:variant>
      <vt:variant>
        <vt:i4>2162695</vt:i4>
      </vt:variant>
      <vt:variant>
        <vt:i4>32</vt:i4>
      </vt:variant>
      <vt:variant>
        <vt:i4>0</vt:i4>
      </vt:variant>
      <vt:variant>
        <vt:i4>5</vt:i4>
      </vt:variant>
      <vt:variant>
        <vt:lpwstr/>
      </vt:variant>
      <vt:variant>
        <vt:lpwstr>_Toc1674743555</vt:lpwstr>
      </vt:variant>
      <vt:variant>
        <vt:i4>2621455</vt:i4>
      </vt:variant>
      <vt:variant>
        <vt:i4>26</vt:i4>
      </vt:variant>
      <vt:variant>
        <vt:i4>0</vt:i4>
      </vt:variant>
      <vt:variant>
        <vt:i4>5</vt:i4>
      </vt:variant>
      <vt:variant>
        <vt:lpwstr/>
      </vt:variant>
      <vt:variant>
        <vt:lpwstr>_Toc1383818769</vt:lpwstr>
      </vt:variant>
      <vt:variant>
        <vt:i4>1769526</vt:i4>
      </vt:variant>
      <vt:variant>
        <vt:i4>20</vt:i4>
      </vt:variant>
      <vt:variant>
        <vt:i4>0</vt:i4>
      </vt:variant>
      <vt:variant>
        <vt:i4>5</vt:i4>
      </vt:variant>
      <vt:variant>
        <vt:lpwstr/>
      </vt:variant>
      <vt:variant>
        <vt:lpwstr>_Toc603753686</vt:lpwstr>
      </vt:variant>
      <vt:variant>
        <vt:i4>1441846</vt:i4>
      </vt:variant>
      <vt:variant>
        <vt:i4>14</vt:i4>
      </vt:variant>
      <vt:variant>
        <vt:i4>0</vt:i4>
      </vt:variant>
      <vt:variant>
        <vt:i4>5</vt:i4>
      </vt:variant>
      <vt:variant>
        <vt:lpwstr/>
      </vt:variant>
      <vt:variant>
        <vt:lpwstr>_Toc118483774</vt:lpwstr>
      </vt:variant>
      <vt:variant>
        <vt:i4>2228230</vt:i4>
      </vt:variant>
      <vt:variant>
        <vt:i4>8</vt:i4>
      </vt:variant>
      <vt:variant>
        <vt:i4>0</vt:i4>
      </vt:variant>
      <vt:variant>
        <vt:i4>5</vt:i4>
      </vt:variant>
      <vt:variant>
        <vt:lpwstr/>
      </vt:variant>
      <vt:variant>
        <vt:lpwstr>_Toc1156264642</vt:lpwstr>
      </vt:variant>
      <vt:variant>
        <vt:i4>2097165</vt:i4>
      </vt:variant>
      <vt:variant>
        <vt:i4>2</vt:i4>
      </vt:variant>
      <vt:variant>
        <vt:i4>0</vt:i4>
      </vt:variant>
      <vt:variant>
        <vt:i4>5</vt:i4>
      </vt:variant>
      <vt:variant>
        <vt:lpwstr/>
      </vt:variant>
      <vt:variant>
        <vt:lpwstr>_Toc1899771031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Lenin Guillermo Lemus Zuñiga</dc:creator>
  <cp:keywords/>
  <dc:description/>
  <cp:lastModifiedBy>Alberto Andres Gomez</cp:lastModifiedBy>
  <cp:revision>2</cp:revision>
  <cp:lastPrinted>2025-03-10T00:49:00Z</cp:lastPrinted>
  <dcterms:created xsi:type="dcterms:W3CDTF">2025-06-10T21:40:00Z</dcterms:created>
  <dcterms:modified xsi:type="dcterms:W3CDTF">2025-06-10T21:40:00Z</dcterms:modified>
</cp:coreProperties>
</file>